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CA9D47">
      <w:pPr>
        <w:pStyle w:val="3"/>
        <w:spacing w:before="0" w:after="10" w:line="250" w:lineRule="auto"/>
        <w:ind w:left="-5" w:right="49"/>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drawing>
          <wp:anchor distT="0" distB="0" distL="114300" distR="114300" simplePos="0" relativeHeight="251819008" behindDoc="0" locked="0" layoutInCell="1" allowOverlap="1">
            <wp:simplePos x="0" y="0"/>
            <wp:positionH relativeFrom="column">
              <wp:posOffset>-868680</wp:posOffset>
            </wp:positionH>
            <wp:positionV relativeFrom="paragraph">
              <wp:posOffset>-883920</wp:posOffset>
            </wp:positionV>
            <wp:extent cx="7444105" cy="10561320"/>
            <wp:effectExtent l="0" t="0" r="4445" b="0"/>
            <wp:wrapNone/>
            <wp:docPr id="19383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65025"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450164" cy="10569831"/>
                    </a:xfrm>
                    <a:prstGeom prst="rect">
                      <a:avLst/>
                    </a:prstGeom>
                  </pic:spPr>
                </pic:pic>
              </a:graphicData>
            </a:graphic>
          </wp:anchor>
        </w:drawing>
      </w:r>
    </w:p>
    <w:p w14:paraId="0AD5B5A4">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A49DBB0">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1FA370D3">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6D904E6">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15F2D49">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5C9EE8B">
      <w:pPr>
        <w:pStyle w:val="3"/>
        <w:spacing w:before="0" w:after="10" w:line="250" w:lineRule="auto"/>
        <w:ind w:left="-5" w:right="49"/>
        <w:jc w:val="center"/>
        <w:rPr>
          <w:rFonts w:ascii="Times New Roman" w:hAnsi="Times New Roman" w:eastAsia="Times New Roman" w:cs="Times New Roman"/>
          <w:b/>
          <w:bCs/>
          <w:color w:val="000000"/>
          <w:sz w:val="24"/>
          <w:szCs w:val="24"/>
        </w:rPr>
      </w:pPr>
      <w:bookmarkStart w:id="0" w:name="_6hgevgqhzouc" w:colFirst="0" w:colLast="0"/>
      <w:bookmarkEnd w:id="0"/>
    </w:p>
    <w:p w14:paraId="05C99C51">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047793B0">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BD53B8C">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C305DD0">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00EC91D">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0CDB076B">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7321CBCB">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8A5E6EE">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57FE533">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9FF0A0A">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C6AAB05">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DBE7DD0">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81813F2">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810E079">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DCC8EB7">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ADB7C75">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4DC7218">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3153BCE6">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6153C31">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38263A3">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7F028EE9">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3F59479C">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1A7E8226">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5EABCBF">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4805EAC3">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35929A20">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78724E4">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DDDF371">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164B8F31">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14C6F7C">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3D358EC8">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51FEA168">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3ED4CE66">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6EE2B395">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0951EB66">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14E61428">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15E9F1DF">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07CC0449">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01CDFF6C">
      <w:pPr>
        <w:pStyle w:val="3"/>
        <w:spacing w:before="0" w:after="10" w:line="250" w:lineRule="auto"/>
        <w:ind w:left="-5" w:right="49"/>
        <w:jc w:val="center"/>
        <w:rPr>
          <w:rFonts w:ascii="Times New Roman" w:hAnsi="Times New Roman" w:eastAsia="Times New Roman" w:cs="Times New Roman"/>
          <w:b/>
          <w:bCs/>
          <w:color w:val="000000"/>
          <w:sz w:val="24"/>
          <w:szCs w:val="24"/>
        </w:rPr>
      </w:pPr>
    </w:p>
    <w:p w14:paraId="23683418">
      <w:pPr>
        <w:pStyle w:val="3"/>
        <w:spacing w:before="0" w:after="10" w:line="250" w:lineRule="auto"/>
        <w:ind w:left="-5" w:right="49"/>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TABLE OF CONTENTS</w:t>
      </w:r>
    </w:p>
    <w:p w14:paraId="0B4E09F1">
      <w:pPr>
        <w:ind w:left="0"/>
        <w:jc w:val="both"/>
      </w:pPr>
    </w:p>
    <w:p w14:paraId="54069B6D">
      <w:pPr>
        <w:pStyle w:val="3"/>
        <w:spacing w:before="0" w:after="10" w:line="250" w:lineRule="auto"/>
        <w:ind w:left="-5" w:right="49"/>
        <w:jc w:val="both"/>
        <w:rPr>
          <w:rFonts w:ascii="Times New Roman" w:hAnsi="Times New Roman" w:eastAsia="Times New Roman" w:cs="Times New Roman"/>
          <w:b/>
          <w:bCs/>
          <w:color w:val="000000"/>
          <w:sz w:val="24"/>
          <w:szCs w:val="24"/>
        </w:rPr>
      </w:pPr>
      <w:bookmarkStart w:id="1" w:name="_dkvzzku381kx" w:colFirst="0" w:colLast="0"/>
      <w:bookmarkEnd w:id="1"/>
      <w:r>
        <w:rPr>
          <w:rFonts w:ascii="Times New Roman" w:hAnsi="Times New Roman" w:eastAsia="Times New Roman" w:cs="Times New Roman"/>
          <w:b/>
          <w:bCs/>
          <w:color w:val="000000"/>
          <w:sz w:val="24"/>
          <w:szCs w:val="24"/>
        </w:rPr>
        <w:t xml:space="preserve"> </w:t>
      </w:r>
    </w:p>
    <w:sdt>
      <w:sdtPr>
        <w:id w:val="-1969881089"/>
        <w:docPartObj>
          <w:docPartGallery w:val="Table of Contents"/>
          <w:docPartUnique/>
        </w:docPartObj>
      </w:sdtPr>
      <w:sdtContent>
        <w:p w14:paraId="6A0BB953">
          <w:pPr>
            <w:widowControl w:val="0"/>
            <w:tabs>
              <w:tab w:val="right" w:pos="8988"/>
            </w:tabs>
            <w:spacing w:before="60" w:line="360" w:lineRule="auto"/>
            <w:ind w:left="0"/>
            <w:jc w:val="both"/>
            <w:rPr>
              <w:b/>
              <w:bCs/>
            </w:rPr>
          </w:pPr>
          <w:r>
            <w:fldChar w:fldCharType="begin"/>
          </w:r>
          <w:r>
            <w:instrText xml:space="preserve"> TOC \h \u \z \t "Heading 1,1,Heading 2,2,Heading 3,3,Heading 4,4,Heading 5,5,Heading 6,6,"</w:instrText>
          </w:r>
          <w:r>
            <w:fldChar w:fldCharType="separate"/>
          </w:r>
          <w:r>
            <w:rPr>
              <w:b/>
              <w:bCs/>
            </w:rPr>
            <w:t>ABSTRACT                                                                                                                              1</w:t>
          </w:r>
        </w:p>
        <w:p w14:paraId="457D3DE7">
          <w:pPr>
            <w:widowControl w:val="0"/>
            <w:tabs>
              <w:tab w:val="right" w:pos="8988"/>
            </w:tabs>
            <w:spacing w:before="60" w:line="360" w:lineRule="auto"/>
            <w:ind w:left="0"/>
            <w:jc w:val="both"/>
            <w:rPr>
              <w:b/>
              <w:bCs/>
            </w:rPr>
          </w:pPr>
          <w:r>
            <w:rPr>
              <w:b/>
              <w:bCs/>
            </w:rPr>
            <w:t xml:space="preserve">CHAPTER I </w:t>
          </w:r>
        </w:p>
        <w:p w14:paraId="5ABAF152">
          <w:pPr>
            <w:widowControl w:val="0"/>
            <w:tabs>
              <w:tab w:val="right" w:pos="8988"/>
            </w:tabs>
            <w:spacing w:before="60" w:line="360" w:lineRule="auto"/>
            <w:ind w:left="0"/>
            <w:jc w:val="both"/>
            <w:rPr>
              <w:b/>
              <w:bCs/>
              <w:color w:val="000000"/>
            </w:rPr>
          </w:pPr>
          <w:r>
            <w:rPr>
              <w:b/>
              <w:bCs/>
            </w:rPr>
            <w:t xml:space="preserve">     </w:t>
          </w:r>
          <w:r>
            <w:fldChar w:fldCharType="begin"/>
          </w:r>
          <w:r>
            <w:instrText xml:space="preserve"> HYPERLINK \l "_lv9qibi5v5yb" \h </w:instrText>
          </w:r>
          <w:r>
            <w:fldChar w:fldCharType="separate"/>
          </w:r>
          <w:r>
            <w:rPr>
              <w:b/>
              <w:bCs/>
            </w:rPr>
            <w:t>INTRODUCTION</w:t>
          </w:r>
          <w:r>
            <w:rPr>
              <w:b/>
              <w:bCs/>
            </w:rPr>
            <w:fldChar w:fldCharType="end"/>
          </w:r>
          <w:r>
            <w:fldChar w:fldCharType="begin"/>
          </w:r>
          <w:r>
            <w:instrText xml:space="preserve"> HYPERLINK \l "_lv9qibi5v5yb" \h </w:instrText>
          </w:r>
          <w:r>
            <w:fldChar w:fldCharType="separate"/>
          </w:r>
          <w:r>
            <w:rPr>
              <w:b/>
              <w:bCs/>
              <w:color w:val="000000"/>
            </w:rPr>
            <w:tab/>
          </w:r>
          <w:r>
            <w:rPr>
              <w:b/>
              <w:bCs/>
              <w:color w:val="000000"/>
            </w:rPr>
            <w:fldChar w:fldCharType="end"/>
          </w:r>
          <w:r>
            <w:rPr>
              <w:b/>
              <w:bCs/>
            </w:rPr>
            <w:t>2</w:t>
          </w:r>
        </w:p>
        <w:p w14:paraId="3A4DD97D">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"_bht57bdi8bnb" \h </w:instrText>
          </w:r>
          <w:r>
            <w:fldChar w:fldCharType="separate"/>
          </w:r>
          <w:r>
            <w:rPr>
              <w:b/>
              <w:bCs/>
              <w:color w:val="000000"/>
            </w:rPr>
            <w:t>STATEMENT OF THE PROBLEM</w:t>
          </w:r>
          <w:r>
            <w:rPr>
              <w:b/>
              <w:bCs/>
              <w:color w:val="000000"/>
            </w:rPr>
            <w:tab/>
          </w:r>
          <w:r>
            <w:rPr>
              <w:b/>
              <w:bCs/>
              <w:color w:val="000000"/>
            </w:rPr>
            <w:fldChar w:fldCharType="end"/>
          </w:r>
          <w:r>
            <w:rPr>
              <w:b/>
              <w:bCs/>
            </w:rPr>
            <w:t>4</w:t>
          </w:r>
        </w:p>
        <w:p w14:paraId="260E7FE3">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"_czavplniyta3" \h </w:instrText>
          </w:r>
          <w:r>
            <w:fldChar w:fldCharType="separate"/>
          </w:r>
          <w:r>
            <w:rPr>
              <w:b/>
              <w:bCs/>
              <w:color w:val="000000"/>
            </w:rPr>
            <w:t>RESEARCH OBJECTIVES</w:t>
          </w:r>
          <w:r>
            <w:rPr>
              <w:b/>
              <w:bCs/>
              <w:color w:val="000000"/>
            </w:rPr>
            <w:tab/>
          </w:r>
          <w:r>
            <w:rPr>
              <w:b/>
              <w:bCs/>
              <w:color w:val="000000"/>
            </w:rPr>
            <w:fldChar w:fldCharType="end"/>
          </w:r>
          <w:r>
            <w:rPr>
              <w:b/>
              <w:bCs/>
            </w:rPr>
            <w:t>5</w:t>
          </w:r>
        </w:p>
        <w:p w14:paraId="76921B10">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"_haio9ud1jgqo" \h </w:instrText>
          </w:r>
          <w:r>
            <w:fldChar w:fldCharType="separate"/>
          </w:r>
          <w:r>
            <w:rPr>
              <w:b/>
              <w:bCs/>
              <w:color w:val="000000"/>
            </w:rPr>
            <w:t>HYPOTHESES</w:t>
          </w:r>
          <w:r>
            <w:rPr>
              <w:b/>
              <w:bCs/>
              <w:color w:val="000000"/>
            </w:rPr>
            <w:tab/>
          </w:r>
          <w:r>
            <w:rPr>
              <w:b/>
              <w:bCs/>
              <w:color w:val="000000"/>
            </w:rPr>
            <w:fldChar w:fldCharType="end"/>
          </w:r>
          <w:r>
            <w:rPr>
              <w:b/>
              <w:bCs/>
            </w:rPr>
            <w:t>5</w:t>
          </w:r>
        </w:p>
        <w:p w14:paraId="21F2A0B1">
          <w:pPr>
            <w:widowControl w:val="0"/>
            <w:tabs>
              <w:tab w:val="right" w:pos="8988"/>
            </w:tabs>
            <w:spacing w:before="60" w:line="360" w:lineRule="auto"/>
            <w:ind w:left="0"/>
            <w:jc w:val="both"/>
            <w:rPr>
              <w:b/>
              <w:bCs/>
            </w:rPr>
          </w:pPr>
          <w:r>
            <w:rPr>
              <w:b/>
              <w:bCs/>
              <w:color w:val="000000"/>
            </w:rPr>
            <w:t xml:space="preserve">     </w:t>
          </w:r>
          <w:r>
            <w:fldChar w:fldCharType="begin"/>
          </w:r>
          <w:r>
            <w:instrText xml:space="preserve"> HYPERLINK \l "_7xfj7nhfa40d" \h </w:instrText>
          </w:r>
          <w:r>
            <w:fldChar w:fldCharType="separate"/>
          </w:r>
          <w:r>
            <w:rPr>
              <w:b/>
              <w:bCs/>
              <w:color w:val="000000"/>
            </w:rPr>
            <w:t>SCOPE AND DELIMITATION</w:t>
          </w:r>
          <w:r>
            <w:rPr>
              <w:b/>
              <w:bCs/>
              <w:color w:val="000000"/>
            </w:rPr>
            <w:fldChar w:fldCharType="end"/>
          </w:r>
          <w:r>
            <w:tab/>
          </w:r>
          <w:r>
            <w:rPr>
              <w:b/>
              <w:bCs/>
            </w:rPr>
            <w:t>5</w:t>
          </w:r>
        </w:p>
        <w:p w14:paraId="3ED8EF23">
          <w:pPr>
            <w:widowControl w:val="0"/>
            <w:tabs>
              <w:tab w:val="right" w:pos="8988"/>
            </w:tabs>
            <w:spacing w:before="60" w:line="360" w:lineRule="auto"/>
            <w:ind w:left="0"/>
            <w:jc w:val="both"/>
          </w:pPr>
          <w:r>
            <w:rPr>
              <w:b/>
              <w:bCs/>
            </w:rPr>
            <w:t xml:space="preserve">     </w:t>
          </w:r>
          <w:r>
            <w:fldChar w:fldCharType="begin"/>
          </w:r>
          <w:r>
            <w:instrText xml:space="preserve"> HYPERLINK \l "_lyxf2ogn4uf7" \h </w:instrText>
          </w:r>
          <w:r>
            <w:fldChar w:fldCharType="separate"/>
          </w:r>
          <w:r>
            <w:rPr>
              <w:b/>
              <w:bCs/>
              <w:color w:val="000000"/>
            </w:rPr>
            <w:t>SIGNIFICANCE OF THE STUDY</w:t>
          </w:r>
          <w:r>
            <w:rPr>
              <w:b/>
              <w:bCs/>
              <w:color w:val="000000"/>
            </w:rPr>
            <w:fldChar w:fldCharType="end"/>
          </w:r>
          <w:r>
            <w:rPr>
              <w:b/>
              <w:bCs/>
              <w:color w:val="000000"/>
            </w:rPr>
            <w:t xml:space="preserve">                                                                                  6</w:t>
          </w:r>
        </w:p>
        <w:p w14:paraId="15A08AB0">
          <w:pPr>
            <w:widowControl w:val="0"/>
            <w:tabs>
              <w:tab w:val="right" w:pos="8988"/>
            </w:tabs>
            <w:spacing w:before="60" w:line="360" w:lineRule="auto"/>
            <w:ind w:left="0"/>
            <w:jc w:val="both"/>
            <w:rPr>
              <w:b/>
              <w:bCs/>
              <w:color w:val="000000"/>
            </w:rPr>
          </w:pPr>
          <w:r>
            <w:t xml:space="preserve">     </w:t>
          </w:r>
          <w:r>
            <w:fldChar w:fldCharType="begin"/>
          </w:r>
          <w:r>
            <w:instrText xml:space="preserve"> HYPERLINK "https://docs.google.com/document/d/1LEodedJguSwsnVahfKiIc6fHWvQhdArsjI05S7JgEJg/edit?fbclid=IwY2xjawOEFMBleHRuA2FlbQIxMABicmlkETFuaFRHc1hqV0dIeHRKMWV5c3J0YwZhcHBfaWQQMjIyMDM5MTc4ODIwMDg5MgABHnQi6IFBIArpXMImeyFDYd59K6feGWWd1TrSQZV9UFMi-C3tL3use7hkOv6h_aem_B62DIGriotna2VIeQHzP5Q&amp;tab=t.0" \l "heading=h.7xfj7nhfa40d" \h </w:instrText>
          </w:r>
          <w:r>
            <w:fldChar w:fldCharType="separate"/>
          </w:r>
          <w:r>
            <w:rPr>
              <w:b/>
              <w:bCs/>
            </w:rPr>
            <w:t>DE</w:t>
          </w:r>
          <w:r>
            <w:rPr>
              <w:b/>
              <w:bCs/>
            </w:rPr>
            <w:fldChar w:fldCharType="end"/>
          </w:r>
          <w:r>
            <w:rPr>
              <w:b/>
              <w:bCs/>
            </w:rPr>
            <w:t>FINITION OF TERMS</w:t>
          </w:r>
          <w:r>
            <w:fldChar w:fldCharType="begin"/>
          </w:r>
          <w:r>
            <w:instrText xml:space="preserve"> HYPERLINK \l "_lyxf2ogn4uf7" \h </w:instrText>
          </w:r>
          <w:r>
            <w:fldChar w:fldCharType="separate"/>
          </w:r>
          <w:r>
            <w:rPr>
              <w:b/>
              <w:bCs/>
              <w:color w:val="000000"/>
            </w:rPr>
            <w:tab/>
          </w:r>
          <w:r>
            <w:rPr>
              <w:b/>
              <w:bCs/>
              <w:color w:val="000000"/>
            </w:rPr>
            <w:fldChar w:fldCharType="end"/>
          </w:r>
          <w:r>
            <w:rPr>
              <w:b/>
              <w:bCs/>
            </w:rPr>
            <w:t>7</w:t>
          </w:r>
        </w:p>
        <w:p w14:paraId="1AC8BB59">
          <w:pPr>
            <w:widowControl w:val="0"/>
            <w:tabs>
              <w:tab w:val="right" w:pos="8988"/>
            </w:tabs>
            <w:spacing w:before="60" w:line="360" w:lineRule="auto"/>
            <w:ind w:left="0"/>
            <w:jc w:val="both"/>
            <w:rPr>
              <w:b/>
              <w:bCs/>
              <w:color w:val="000000"/>
            </w:rPr>
          </w:pPr>
          <w:r>
            <w:rPr>
              <w:b/>
              <w:bCs/>
              <w:color w:val="000000"/>
            </w:rPr>
            <w:t>CHAPTER II</w:t>
          </w:r>
        </w:p>
        <w:p w14:paraId="37C6FE40">
          <w:pPr>
            <w:widowControl w:val="0"/>
            <w:tabs>
              <w:tab w:val="right" w:pos="8988"/>
            </w:tabs>
            <w:spacing w:before="60" w:line="360" w:lineRule="auto"/>
            <w:ind w:left="0"/>
            <w:jc w:val="both"/>
            <w:rPr>
              <w:b/>
              <w:bCs/>
            </w:rPr>
          </w:pPr>
          <w:r>
            <w:rPr>
              <w:b/>
              <w:bCs/>
              <w:color w:val="000000"/>
            </w:rPr>
            <w:t xml:space="preserve">     </w:t>
          </w:r>
          <w:r>
            <w:rPr>
              <w:b/>
              <w:bCs/>
            </w:rPr>
            <w:t>REVIEW OF RELATED LITERATURE AND STUDIES                                            9</w:t>
          </w:r>
        </w:p>
        <w:p w14:paraId="3BFF8E05">
          <w:pPr>
            <w:widowControl w:val="0"/>
            <w:tabs>
              <w:tab w:val="right" w:pos="8988"/>
            </w:tabs>
            <w:spacing w:before="60" w:line="360" w:lineRule="auto"/>
            <w:ind w:left="0"/>
            <w:jc w:val="both"/>
            <w:rPr>
              <w:b/>
              <w:bCs/>
            </w:rPr>
          </w:pPr>
          <w:r>
            <w:rPr>
              <w:b/>
              <w:bCs/>
            </w:rPr>
            <w:t xml:space="preserve">     </w:t>
          </w:r>
          <w:r>
            <w:fldChar w:fldCharType="begin"/>
          </w:r>
          <w:r>
            <w:instrText xml:space="preserve"> HYPERLINK "https://docs.google.com/document/d/1LEodedJguSwsnVahfKiIc6fHWvQhdArsjI05S7JgEJg/edit?fbclid=IwY2xjawOEFMBleHRuA2FlbQIxMABicmlkETFuaFRHc1hqV0dIeHRKMWV5c3J0YwZhcHBfaWQQMjIyMDM5MTc4ODIwMDg5MgABHnQi6IFBIArpXMImeyFDYd59K6feGWWd1TrSQZV9UFMi-C3tL3use7hkOv6h_aem_B62DIGriotna2VIeQHzP5Q&amp;tab=t.0" \l "heading=h.wnfcv8vdcfw" \h </w:instrText>
          </w:r>
          <w:r>
            <w:fldChar w:fldCharType="separate"/>
          </w:r>
          <w:r>
            <w:rPr>
              <w:b/>
              <w:bCs/>
            </w:rPr>
            <w:t>SYNTHESIS AND RESEARCH GAP</w:t>
          </w:r>
          <w:r>
            <w:rPr>
              <w:b/>
              <w:bCs/>
            </w:rPr>
            <w:tab/>
          </w:r>
          <w:r>
            <w:rPr>
              <w:b/>
              <w:bCs/>
            </w:rPr>
            <w:t>1</w:t>
          </w:r>
          <w:r>
            <w:rPr>
              <w:b/>
              <w:bCs/>
            </w:rPr>
            <w:fldChar w:fldCharType="end"/>
          </w:r>
          <w:r>
            <w:rPr>
              <w:b/>
              <w:bCs/>
            </w:rPr>
            <w:t>1</w:t>
          </w:r>
        </w:p>
        <w:p w14:paraId="1B98A3E7">
          <w:pPr>
            <w:widowControl w:val="0"/>
            <w:tabs>
              <w:tab w:val="right" w:pos="8988"/>
            </w:tabs>
            <w:spacing w:before="60" w:line="360" w:lineRule="auto"/>
            <w:ind w:left="0"/>
            <w:jc w:val="both"/>
            <w:rPr>
              <w:b/>
              <w:bCs/>
            </w:rPr>
          </w:pPr>
          <w:r>
            <w:rPr>
              <w:b/>
              <w:bCs/>
            </w:rPr>
            <w:t xml:space="preserve">     </w:t>
          </w:r>
          <w:r>
            <w:fldChar w:fldCharType="begin"/>
          </w:r>
          <w:r>
            <w:instrText xml:space="preserve"> HYPERLINK \l "_s04tpm6aa23" \h </w:instrText>
          </w:r>
          <w:r>
            <w:fldChar w:fldCharType="separate"/>
          </w:r>
          <w:r>
            <w:rPr>
              <w:b/>
              <w:bCs/>
              <w:color w:val="000000"/>
            </w:rPr>
            <w:t>THEORETICAL FRAMEWORK</w:t>
          </w:r>
          <w:r>
            <w:rPr>
              <w:b/>
              <w:bCs/>
              <w:color w:val="000000"/>
            </w:rPr>
            <w:fldChar w:fldCharType="end"/>
          </w:r>
          <w:r>
            <w:rPr>
              <w:b/>
              <w:bCs/>
            </w:rPr>
            <w:t xml:space="preserve">                                                                                   12</w:t>
          </w:r>
        </w:p>
        <w:p w14:paraId="0ED356B9">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"_i2a5i84mxyon" \h </w:instrText>
          </w:r>
          <w:r>
            <w:fldChar w:fldCharType="separate"/>
          </w:r>
          <w:r>
            <w:rPr>
              <w:b/>
              <w:bCs/>
              <w:color w:val="000000"/>
            </w:rPr>
            <w:t>CONCEPTUAL FRAMEWORK</w:t>
          </w:r>
          <w:r>
            <w:rPr>
              <w:b/>
              <w:bCs/>
              <w:color w:val="000000"/>
            </w:rPr>
            <w:tab/>
          </w:r>
          <w:r>
            <w:rPr>
              <w:b/>
              <w:bCs/>
              <w:color w:val="000000"/>
            </w:rPr>
            <w:fldChar w:fldCharType="end"/>
          </w:r>
          <w:r>
            <w:fldChar w:fldCharType="begin"/>
          </w:r>
          <w:r>
            <w:instrText xml:space="preserve"> PAGEREF _i2a5i84mxyon \h </w:instrText>
          </w:r>
          <w:r>
            <w:fldChar w:fldCharType="separate"/>
          </w:r>
          <w:r>
            <w:rPr>
              <w:b/>
              <w:bCs/>
            </w:rPr>
            <w:t>1</w:t>
          </w:r>
          <w:r>
            <w:fldChar w:fldCharType="end"/>
          </w:r>
          <w:r>
            <w:rPr>
              <w:b/>
              <w:bCs/>
            </w:rPr>
            <w:t>3</w:t>
          </w:r>
        </w:p>
        <w:p w14:paraId="2B1D8304">
          <w:pPr>
            <w:widowControl w:val="0"/>
            <w:tabs>
              <w:tab w:val="right" w:pos="8988"/>
            </w:tabs>
            <w:spacing w:before="60" w:line="360" w:lineRule="auto"/>
            <w:ind w:left="0"/>
            <w:jc w:val="both"/>
            <w:rPr>
              <w:b/>
              <w:bCs/>
            </w:rPr>
          </w:pPr>
          <w:r>
            <w:rPr>
              <w:b/>
              <w:bCs/>
            </w:rPr>
            <w:t>CHAPTER III</w:t>
          </w:r>
        </w:p>
        <w:p w14:paraId="18E460FB">
          <w:pPr>
            <w:widowControl w:val="0"/>
            <w:tabs>
              <w:tab w:val="right" w:pos="8988"/>
            </w:tabs>
            <w:spacing w:before="60" w:line="360" w:lineRule="auto"/>
            <w:ind w:left="0"/>
            <w:jc w:val="both"/>
            <w:rPr>
              <w:b/>
              <w:bCs/>
              <w:color w:val="000000"/>
            </w:rPr>
          </w:pPr>
          <w:r>
            <w:rPr>
              <w:b/>
              <w:bCs/>
            </w:rPr>
            <w:t xml:space="preserve">     </w:t>
          </w:r>
          <w:r>
            <w:fldChar w:fldCharType="begin"/>
          </w:r>
          <w:r>
            <w:instrText xml:space="preserve"> HYPERLINK \l "_kazkwnvqq2yw" \h </w:instrText>
          </w:r>
          <w:r>
            <w:fldChar w:fldCharType="separate"/>
          </w:r>
          <w:r>
            <w:rPr>
              <w:b/>
              <w:bCs/>
              <w:color w:val="000000"/>
            </w:rPr>
            <w:t>RESEARCH DESIGN</w:t>
          </w:r>
          <w:r>
            <w:rPr>
              <w:b/>
              <w:bCs/>
              <w:color w:val="000000"/>
            </w:rPr>
            <w:tab/>
          </w:r>
          <w:r>
            <w:rPr>
              <w:b/>
              <w:bCs/>
              <w:color w:val="000000"/>
            </w:rPr>
            <w:fldChar w:fldCharType="end"/>
          </w:r>
          <w:r>
            <w:rPr>
              <w:b/>
              <w:bCs/>
            </w:rPr>
            <w:t>15</w:t>
          </w:r>
        </w:p>
        <w:p w14:paraId="06AC43BE">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"_n3numbuh2aif" \h </w:instrText>
          </w:r>
          <w:r>
            <w:fldChar w:fldCharType="separate"/>
          </w:r>
          <w:r>
            <w:rPr>
              <w:b/>
              <w:bCs/>
              <w:color w:val="000000"/>
            </w:rPr>
            <w:t>SOURCE OF DATA</w:t>
          </w:r>
          <w:r>
            <w:rPr>
              <w:b/>
              <w:bCs/>
              <w:color w:val="000000"/>
            </w:rPr>
            <w:tab/>
          </w:r>
          <w:r>
            <w:rPr>
              <w:b/>
              <w:bCs/>
              <w:color w:val="000000"/>
            </w:rPr>
            <w:fldChar w:fldCharType="end"/>
          </w:r>
          <w:r>
            <w:t>16</w:t>
          </w:r>
        </w:p>
        <w:p w14:paraId="17516331">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"_ynppzintsoa5" \h </w:instrText>
          </w:r>
          <w:r>
            <w:fldChar w:fldCharType="separate"/>
          </w:r>
          <w:r>
            <w:rPr>
              <w:b/>
              <w:bCs/>
              <w:color w:val="000000"/>
            </w:rPr>
            <w:t>POPULATION, SAMPLING, AND TECHNIQUE</w:t>
          </w:r>
          <w:r>
            <w:rPr>
              <w:b/>
              <w:bCs/>
              <w:color w:val="000000"/>
            </w:rPr>
            <w:tab/>
          </w:r>
          <w:r>
            <w:rPr>
              <w:b/>
              <w:bCs/>
              <w:color w:val="000000"/>
            </w:rPr>
            <w:fldChar w:fldCharType="end"/>
          </w:r>
          <w:r>
            <w:t>16</w:t>
          </w:r>
        </w:p>
        <w:p w14:paraId="12A4147D">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"_jyjthfa26r4j" \h </w:instrText>
          </w:r>
          <w:r>
            <w:fldChar w:fldCharType="separate"/>
          </w:r>
          <w:r>
            <w:rPr>
              <w:b/>
              <w:bCs/>
              <w:color w:val="000000"/>
            </w:rPr>
            <w:t>RESPONDENTS DESCRIPTION</w:t>
          </w:r>
          <w:r>
            <w:rPr>
              <w:b/>
              <w:bCs/>
              <w:color w:val="000000"/>
            </w:rPr>
            <w:tab/>
          </w:r>
          <w:r>
            <w:rPr>
              <w:b/>
              <w:bCs/>
              <w:color w:val="000000"/>
            </w:rPr>
            <w:fldChar w:fldCharType="end"/>
          </w:r>
          <w:r>
            <w:t>17</w:t>
          </w:r>
        </w:p>
        <w:p w14:paraId="5DA8CF0C">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"_qvjoz048zntr" \h </w:instrText>
          </w:r>
          <w:r>
            <w:fldChar w:fldCharType="separate"/>
          </w:r>
          <w:r>
            <w:rPr>
              <w:b/>
              <w:bCs/>
              <w:color w:val="000000"/>
            </w:rPr>
            <w:t>RESEARCH INSTRUMENTS</w:t>
          </w:r>
          <w:r>
            <w:rPr>
              <w:b/>
              <w:bCs/>
              <w:color w:val="000000"/>
            </w:rPr>
            <w:tab/>
          </w:r>
          <w:r>
            <w:rPr>
              <w:b/>
              <w:bCs/>
              <w:color w:val="000000"/>
            </w:rPr>
            <w:fldChar w:fldCharType="end"/>
          </w:r>
          <w:r>
            <w:rPr>
              <w:b/>
              <w:bCs/>
            </w:rPr>
            <w:t>17</w:t>
          </w:r>
        </w:p>
        <w:p w14:paraId="4AF00AF4">
          <w:pPr>
            <w:widowControl w:val="0"/>
            <w:tabs>
              <w:tab w:val="right" w:pos="8988"/>
            </w:tabs>
            <w:spacing w:before="60" w:line="360" w:lineRule="auto"/>
            <w:ind w:left="0"/>
            <w:jc w:val="both"/>
          </w:pPr>
          <w:r>
            <w:rPr>
              <w:b/>
              <w:bCs/>
              <w:color w:val="000000"/>
            </w:rPr>
            <w:t xml:space="preserve">     </w:t>
          </w:r>
          <w:r>
            <w:fldChar w:fldCharType="begin"/>
          </w:r>
          <w:r>
            <w:instrText xml:space="preserve"> HYPERLINK \l "_15olkhqsk73e" \h </w:instrText>
          </w:r>
          <w:r>
            <w:fldChar w:fldCharType="separate"/>
          </w:r>
          <w:r>
            <w:rPr>
              <w:b/>
              <w:bCs/>
              <w:color w:val="000000"/>
            </w:rPr>
            <w:t>DATA GATHERING PROCEDURE</w:t>
          </w:r>
          <w:r>
            <w:rPr>
              <w:b/>
              <w:bCs/>
              <w:color w:val="000000"/>
            </w:rPr>
            <w:fldChar w:fldCharType="end"/>
          </w:r>
          <w:r>
            <w:rPr>
              <w:b/>
              <w:bCs/>
              <w:color w:val="000000"/>
            </w:rPr>
            <w:tab/>
          </w:r>
          <w:r>
            <w:rPr>
              <w:b/>
              <w:bCs/>
              <w:color w:val="000000"/>
            </w:rPr>
            <w:t>17</w:t>
          </w:r>
        </w:p>
        <w:p w14:paraId="10AF9603">
          <w:pPr>
            <w:widowControl w:val="0"/>
            <w:tabs>
              <w:tab w:val="right" w:pos="8988"/>
            </w:tabs>
            <w:spacing w:before="60" w:line="360" w:lineRule="auto"/>
            <w:ind w:left="0"/>
            <w:jc w:val="both"/>
            <w:rPr>
              <w:b/>
              <w:bCs/>
            </w:rPr>
          </w:pPr>
          <w:r>
            <w:t xml:space="preserve">   </w:t>
          </w:r>
          <w:r>
            <w:rPr>
              <w:b/>
              <w:bCs/>
            </w:rPr>
            <w:t xml:space="preserve">  METHODS AND PROCEDURES</w:t>
          </w:r>
          <w:r>
            <w:rPr>
              <w:b/>
              <w:bCs/>
            </w:rPr>
            <w:tab/>
          </w:r>
          <w:r>
            <w:rPr>
              <w:b/>
              <w:bCs/>
            </w:rPr>
            <w:t>18</w:t>
          </w:r>
        </w:p>
        <w:p w14:paraId="464381D5">
          <w:pPr>
            <w:widowControl w:val="0"/>
            <w:tabs>
              <w:tab w:val="right" w:pos="8988"/>
            </w:tabs>
            <w:spacing w:before="60" w:line="360" w:lineRule="auto"/>
            <w:ind w:left="0"/>
            <w:jc w:val="both"/>
            <w:rPr>
              <w:b/>
              <w:bCs/>
            </w:rPr>
          </w:pPr>
          <w:r>
            <w:rPr>
              <w:b/>
              <w:bCs/>
            </w:rPr>
            <w:t xml:space="preserve">          PHASE 1. OUTLINING THE DEVICE</w:t>
          </w:r>
          <w:r>
            <w:rPr>
              <w:b/>
              <w:bCs/>
            </w:rPr>
            <w:tab/>
          </w:r>
          <w:r>
            <w:rPr>
              <w:b/>
              <w:bCs/>
            </w:rPr>
            <w:t>18</w:t>
          </w:r>
        </w:p>
        <w:p w14:paraId="6317BF39">
          <w:pPr>
            <w:widowControl w:val="0"/>
            <w:tabs>
              <w:tab w:val="right" w:pos="8988"/>
            </w:tabs>
            <w:spacing w:before="60" w:line="360" w:lineRule="auto"/>
            <w:ind w:left="0"/>
            <w:jc w:val="both"/>
            <w:rPr>
              <w:b/>
              <w:bCs/>
            </w:rPr>
          </w:pPr>
          <w:r>
            <w:rPr>
              <w:b/>
              <w:bCs/>
            </w:rPr>
            <w:t xml:space="preserve">          PHASE 2. DEFINING DEVICE REQUIREMENTS</w:t>
          </w:r>
          <w:r>
            <w:rPr>
              <w:b/>
              <w:bCs/>
            </w:rPr>
            <w:tab/>
          </w:r>
          <w:r>
            <w:rPr>
              <w:b/>
              <w:bCs/>
            </w:rPr>
            <w:t>19</w:t>
          </w:r>
        </w:p>
        <w:p w14:paraId="1D8F1B27">
          <w:pPr>
            <w:widowControl w:val="0"/>
            <w:tabs>
              <w:tab w:val="right" w:pos="8988"/>
            </w:tabs>
            <w:spacing w:before="60" w:line="360" w:lineRule="auto"/>
            <w:ind w:left="0"/>
            <w:jc w:val="both"/>
            <w:rPr>
              <w:b/>
              <w:bCs/>
            </w:rPr>
          </w:pPr>
          <w:r>
            <w:rPr>
              <w:b/>
              <w:bCs/>
            </w:rPr>
            <w:t xml:space="preserve">          PHASE 3. GATHERING OF MATERIALS</w:t>
          </w:r>
          <w:r>
            <w:rPr>
              <w:b/>
              <w:bCs/>
            </w:rPr>
            <w:tab/>
          </w:r>
          <w:r>
            <w:rPr>
              <w:b/>
              <w:bCs/>
            </w:rPr>
            <w:t>20</w:t>
          </w:r>
        </w:p>
        <w:p w14:paraId="61923254">
          <w:pPr>
            <w:widowControl w:val="0"/>
            <w:tabs>
              <w:tab w:val="right" w:pos="8988"/>
            </w:tabs>
            <w:spacing w:before="60" w:line="360" w:lineRule="auto"/>
            <w:ind w:left="0"/>
            <w:jc w:val="both"/>
            <w:rPr>
              <w:b/>
              <w:bCs/>
            </w:rPr>
          </w:pPr>
          <w:r>
            <w:rPr>
              <w:b/>
              <w:bCs/>
            </w:rPr>
            <w:t xml:space="preserve">                     3.1 ELECTRICAL WORKS</w:t>
          </w:r>
          <w:r>
            <w:rPr>
              <w:b/>
              <w:bCs/>
            </w:rPr>
            <w:tab/>
          </w:r>
          <w:r>
            <w:rPr>
              <w:b/>
              <w:bCs/>
            </w:rPr>
            <w:t>21</w:t>
          </w:r>
        </w:p>
        <w:p w14:paraId="2A9870AB">
          <w:pPr>
            <w:widowControl w:val="0"/>
            <w:tabs>
              <w:tab w:val="right" w:pos="8988"/>
            </w:tabs>
            <w:spacing w:before="60" w:line="360" w:lineRule="auto"/>
            <w:ind w:left="0"/>
            <w:jc w:val="both"/>
            <w:rPr>
              <w:b/>
              <w:bCs/>
            </w:rPr>
          </w:pPr>
          <w:r>
            <w:rPr>
              <w:b/>
              <w:bCs/>
            </w:rPr>
            <w:t xml:space="preserve">                     3.2 HANDICRAFT WORKS</w:t>
          </w:r>
          <w:r>
            <w:rPr>
              <w:b/>
              <w:bCs/>
            </w:rPr>
            <w:tab/>
          </w:r>
          <w:r>
            <w:rPr>
              <w:b/>
              <w:bCs/>
            </w:rPr>
            <w:t>21</w:t>
          </w:r>
        </w:p>
        <w:p w14:paraId="0F49C856">
          <w:pPr>
            <w:widowControl w:val="0"/>
            <w:tabs>
              <w:tab w:val="right" w:pos="8988"/>
            </w:tabs>
            <w:spacing w:before="60" w:line="360" w:lineRule="auto"/>
            <w:ind w:left="0"/>
            <w:jc w:val="both"/>
            <w:rPr>
              <w:b/>
              <w:bCs/>
            </w:rPr>
          </w:pPr>
          <w:r>
            <w:rPr>
              <w:b/>
              <w:bCs/>
            </w:rPr>
            <w:t xml:space="preserve">          PHASE 4. CONSTRUCTING THE DEVICE</w:t>
          </w:r>
          <w:r>
            <w:rPr>
              <w:b/>
              <w:bCs/>
            </w:rPr>
            <w:tab/>
          </w:r>
          <w:r>
            <w:rPr>
              <w:b/>
              <w:bCs/>
            </w:rPr>
            <w:t>22</w:t>
          </w:r>
        </w:p>
        <w:p w14:paraId="34910D6F">
          <w:pPr>
            <w:widowControl w:val="0"/>
            <w:tabs>
              <w:tab w:val="right" w:pos="8988"/>
            </w:tabs>
            <w:spacing w:before="60" w:line="360" w:lineRule="auto"/>
            <w:ind w:left="0"/>
            <w:jc w:val="both"/>
            <w:rPr>
              <w:b/>
              <w:bCs/>
            </w:rPr>
          </w:pPr>
          <w:r>
            <w:rPr>
              <w:b/>
              <w:bCs/>
            </w:rPr>
            <w:t xml:space="preserve">          PHASE 5. PRESENTATION OF THE DEVICE</w:t>
          </w:r>
          <w:r>
            <w:rPr>
              <w:b/>
              <w:bCs/>
            </w:rPr>
            <w:tab/>
          </w:r>
          <w:r>
            <w:rPr>
              <w:b/>
              <w:bCs/>
            </w:rPr>
            <w:t>22</w:t>
          </w:r>
        </w:p>
        <w:p w14:paraId="104F199B">
          <w:pPr>
            <w:widowControl w:val="0"/>
            <w:tabs>
              <w:tab w:val="right" w:pos="8988"/>
            </w:tabs>
            <w:spacing w:before="60" w:line="360" w:lineRule="auto"/>
            <w:ind w:left="0"/>
            <w:jc w:val="both"/>
            <w:rPr>
              <w:b/>
              <w:bCs/>
            </w:rPr>
          </w:pPr>
          <w:r>
            <w:rPr>
              <w:b/>
              <w:bCs/>
            </w:rPr>
            <w:t xml:space="preserve">                     5.1 DESCRIPTION OF THE DEVICE</w:t>
          </w:r>
          <w:r>
            <w:rPr>
              <w:b/>
              <w:bCs/>
            </w:rPr>
            <w:tab/>
          </w:r>
          <w:r>
            <w:rPr>
              <w:b/>
              <w:bCs/>
            </w:rPr>
            <w:t>22</w:t>
          </w:r>
        </w:p>
        <w:p w14:paraId="47F80018">
          <w:pPr>
            <w:widowControl w:val="0"/>
            <w:tabs>
              <w:tab w:val="right" w:pos="8988"/>
            </w:tabs>
            <w:spacing w:before="60" w:line="360" w:lineRule="auto"/>
            <w:ind w:left="0"/>
            <w:jc w:val="both"/>
            <w:rPr>
              <w:b/>
              <w:bCs/>
            </w:rPr>
          </w:pPr>
          <w:r>
            <w:rPr>
              <w:b/>
              <w:bCs/>
            </w:rPr>
            <w:t xml:space="preserve">                     5.2 ORIENTATION ON DEVICE USAGE</w:t>
          </w:r>
          <w:r>
            <w:rPr>
              <w:b/>
              <w:bCs/>
            </w:rPr>
            <w:tab/>
          </w:r>
          <w:r>
            <w:rPr>
              <w:b/>
              <w:bCs/>
            </w:rPr>
            <w:t>23</w:t>
          </w:r>
        </w:p>
        <w:p w14:paraId="5606BFEC">
          <w:pPr>
            <w:widowControl w:val="0"/>
            <w:tabs>
              <w:tab w:val="right" w:pos="8988"/>
            </w:tabs>
            <w:spacing w:before="60" w:line="360" w:lineRule="auto"/>
            <w:ind w:left="0"/>
            <w:jc w:val="both"/>
            <w:rPr>
              <w:b/>
              <w:bCs/>
              <w:color w:val="000000"/>
            </w:rPr>
          </w:pPr>
          <w:r>
            <w:rPr>
              <w:b/>
              <w:bCs/>
            </w:rPr>
            <w:t xml:space="preserve">                     5.3 KEY FEATURES OF THE DEVICE     </w:t>
          </w:r>
          <w:r>
            <w:fldChar w:fldCharType="begin"/>
          </w:r>
          <w:r>
            <w:instrText xml:space="preserve"> HYPERLINK \l "_15olkhqsk73e" \h </w:instrText>
          </w:r>
          <w:r>
            <w:fldChar w:fldCharType="separate"/>
          </w:r>
          <w:r>
            <w:rPr>
              <w:b/>
              <w:bCs/>
              <w:color w:val="000000"/>
            </w:rPr>
            <w:tab/>
          </w:r>
          <w:r>
            <w:rPr>
              <w:b/>
              <w:bCs/>
              <w:color w:val="000000"/>
            </w:rPr>
            <w:fldChar w:fldCharType="end"/>
          </w:r>
          <w:r>
            <w:rPr>
              <w:b/>
              <w:bCs/>
            </w:rPr>
            <w:t>26</w:t>
          </w:r>
        </w:p>
        <w:p w14:paraId="683D9E4B">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"_qq75ppz0sp25" \h </w:instrText>
          </w:r>
          <w:r>
            <w:fldChar w:fldCharType="separate"/>
          </w:r>
          <w:r>
            <w:rPr>
              <w:b/>
              <w:bCs/>
              <w:color w:val="000000"/>
            </w:rPr>
            <w:t>STATISTICAL ANALYSIS</w:t>
          </w:r>
          <w:r>
            <w:rPr>
              <w:b/>
              <w:bCs/>
              <w:color w:val="000000"/>
            </w:rPr>
            <w:tab/>
          </w:r>
          <w:r>
            <w:rPr>
              <w:b/>
              <w:bCs/>
              <w:color w:val="000000"/>
            </w:rPr>
            <w:fldChar w:fldCharType="end"/>
          </w:r>
          <w:r>
            <w:rPr>
              <w:b/>
              <w:bCs/>
            </w:rPr>
            <w:t>26</w:t>
          </w:r>
        </w:p>
        <w:p w14:paraId="4EDDEF04">
          <w:pPr>
            <w:widowControl w:val="0"/>
            <w:tabs>
              <w:tab w:val="right" w:pos="8988"/>
            </w:tabs>
            <w:spacing w:before="60" w:line="360" w:lineRule="auto"/>
            <w:ind w:left="0"/>
            <w:jc w:val="both"/>
            <w:rPr>
              <w:b/>
              <w:bCs/>
              <w:color w:val="000000"/>
            </w:rPr>
          </w:pPr>
          <w:r>
            <w:rPr>
              <w:b/>
              <w:bCs/>
              <w:color w:val="000000"/>
            </w:rPr>
            <w:t>CHAPTER IV</w:t>
          </w:r>
        </w:p>
        <w:p w14:paraId="4677A3E6">
          <w:pPr>
            <w:widowControl w:val="0"/>
            <w:tabs>
              <w:tab w:val="right" w:pos="8988"/>
            </w:tabs>
            <w:spacing w:before="60" w:line="360" w:lineRule="auto"/>
            <w:ind w:left="0"/>
            <w:jc w:val="both"/>
            <w:rPr>
              <w:b/>
              <w:bCs/>
              <w:color w:val="000000"/>
            </w:rPr>
          </w:pPr>
          <w:r>
            <w:rPr>
              <w:b/>
              <w:bCs/>
              <w:color w:val="000000"/>
            </w:rPr>
            <w:t xml:space="preserve">     </w:t>
          </w:r>
          <w:r>
            <w:fldChar w:fldCharType="begin"/>
          </w:r>
          <w:r>
            <w:instrText xml:space="preserve"> HYPERLINK \l "_m8megtdjgrxr" \h </w:instrText>
          </w:r>
          <w:r>
            <w:fldChar w:fldCharType="separate"/>
          </w:r>
          <w:r>
            <w:rPr>
              <w:b/>
              <w:bCs/>
              <w:color w:val="000000"/>
            </w:rPr>
            <w:t>RESULTS AND DISCUSSIONS</w:t>
          </w:r>
          <w:r>
            <w:rPr>
              <w:b/>
              <w:bCs/>
              <w:color w:val="000000"/>
            </w:rPr>
            <w:tab/>
          </w:r>
          <w:r>
            <w:rPr>
              <w:b/>
              <w:bCs/>
              <w:color w:val="000000"/>
            </w:rPr>
            <w:fldChar w:fldCharType="end"/>
          </w:r>
          <w:r>
            <w:rPr>
              <w:b/>
              <w:bCs/>
            </w:rPr>
            <w:t>28</w:t>
          </w:r>
        </w:p>
        <w:p w14:paraId="72809523">
          <w:pPr>
            <w:widowControl w:val="0"/>
            <w:tabs>
              <w:tab w:val="right" w:pos="8988"/>
            </w:tabs>
            <w:spacing w:before="60" w:line="360" w:lineRule="auto"/>
            <w:ind w:left="0"/>
            <w:jc w:val="both"/>
            <w:rPr>
              <w:b/>
              <w:bCs/>
            </w:rPr>
          </w:pPr>
          <w:r>
            <w:rPr>
              <w:b/>
              <w:bCs/>
            </w:rPr>
            <w:t>CHAPTER V</w:t>
          </w:r>
        </w:p>
        <w:p w14:paraId="779F6801">
          <w:pPr>
            <w:widowControl w:val="0"/>
            <w:tabs>
              <w:tab w:val="right" w:pos="8988"/>
            </w:tabs>
            <w:spacing w:before="60" w:line="360" w:lineRule="auto"/>
            <w:ind w:left="0"/>
            <w:jc w:val="both"/>
            <w:rPr>
              <w:b/>
              <w:bCs/>
              <w:color w:val="000000"/>
            </w:rPr>
          </w:pPr>
          <w:r>
            <w:rPr>
              <w:b/>
              <w:bCs/>
            </w:rPr>
            <w:t xml:space="preserve">     SUMMARY OF FINDINGS, </w:t>
          </w:r>
          <w:r>
            <w:rPr>
              <w:b/>
              <w:bCs/>
              <w:color w:val="000000"/>
            </w:rPr>
            <w:t>CONCLUSIONS AND RECOMMENDATIONS</w:t>
          </w:r>
          <w:r>
            <w:fldChar w:fldCharType="begin"/>
          </w:r>
          <w:r>
            <w:instrText xml:space="preserve"> HYPERLINK \l "_ta2s26p8i17l" \h </w:instrText>
          </w:r>
          <w:r>
            <w:fldChar w:fldCharType="separate"/>
          </w:r>
          <w:r>
            <w:rPr>
              <w:b/>
              <w:bCs/>
              <w:color w:val="000000"/>
            </w:rPr>
            <w:tab/>
          </w:r>
          <w:r>
            <w:rPr>
              <w:b/>
              <w:bCs/>
              <w:color w:val="000000"/>
            </w:rPr>
            <w:fldChar w:fldCharType="end"/>
          </w:r>
          <w:r>
            <w:t>49</w:t>
          </w:r>
        </w:p>
        <w:p w14:paraId="6AC049D9">
          <w:pPr>
            <w:widowControl w:val="0"/>
            <w:tabs>
              <w:tab w:val="right" w:pos="8988"/>
            </w:tabs>
            <w:spacing w:before="60" w:line="360" w:lineRule="auto"/>
            <w:ind w:left="0"/>
            <w:jc w:val="both"/>
            <w:rPr>
              <w:b/>
              <w:bCs/>
            </w:rPr>
          </w:pPr>
          <w:r>
            <w:fldChar w:fldCharType="begin"/>
          </w:r>
          <w:r>
            <w:instrText xml:space="preserve"> HYPERLINK \l "_kkt7ogk166o8" \h </w:instrText>
          </w:r>
          <w:r>
            <w:fldChar w:fldCharType="separate"/>
          </w:r>
          <w:r>
            <w:rPr>
              <w:b/>
              <w:bCs/>
              <w:color w:val="000000"/>
            </w:rPr>
            <w:t>BIBLIOGRAPHY</w:t>
          </w:r>
          <w:r>
            <w:rPr>
              <w:b/>
              <w:bCs/>
              <w:color w:val="000000"/>
            </w:rPr>
            <w:tab/>
          </w:r>
          <w:r>
            <w:rPr>
              <w:b/>
              <w:bCs/>
              <w:color w:val="000000"/>
            </w:rPr>
            <w:fldChar w:fldCharType="end"/>
          </w:r>
          <w:r>
            <w:fldChar w:fldCharType="begin"/>
          </w:r>
          <w:r>
            <w:instrText xml:space="preserve"> PAGEREF _kkt7ogk166o8 \h </w:instrText>
          </w:r>
          <w:r>
            <w:fldChar w:fldCharType="separate"/>
          </w:r>
          <w:r>
            <w:rPr>
              <w:b/>
              <w:bCs/>
            </w:rPr>
            <w:t>5</w:t>
          </w:r>
          <w:r>
            <w:fldChar w:fldCharType="end"/>
          </w:r>
          <w:r>
            <w:rPr>
              <w:b/>
              <w:bCs/>
            </w:rPr>
            <w:t>3</w:t>
          </w:r>
        </w:p>
        <w:p w14:paraId="2B41B6AE">
          <w:pPr>
            <w:widowControl w:val="0"/>
            <w:tabs>
              <w:tab w:val="right" w:pos="8988"/>
            </w:tabs>
            <w:spacing w:before="60" w:line="360" w:lineRule="auto"/>
            <w:ind w:left="0"/>
            <w:jc w:val="both"/>
            <w:rPr>
              <w:b/>
              <w:bCs/>
            </w:rPr>
          </w:pPr>
          <w:r>
            <w:fldChar w:fldCharType="begin"/>
          </w:r>
          <w:r>
            <w:instrText xml:space="preserve"> HYPERLINK "https://docs.google.com/document/d/1LEodedJguSwsnVahfKiIc6fHWvQhdArsjI05S7JgEJg/edit?fbclid=IwY2xjawN5E61leHRuA2FlbQIxMABicmlkETFSeHRpb2lWZ1hOUzF3R3EzAR42IfVL9MG7XuyAkgOxAC_xPfTprLiJ4W-RT7XRtHLnPadGoIKdzpqmjuDUhQ_aem_FpaC9YZW5j77JaY-TzAtBQ&amp;tab=t.0" \l "heading=h.w8xp1xd94cb" \h </w:instrText>
          </w:r>
          <w:r>
            <w:fldChar w:fldCharType="separate"/>
          </w:r>
          <w:r>
            <w:rPr>
              <w:b/>
              <w:bCs/>
            </w:rPr>
            <w:t>ACKNOWLEDGEM</w:t>
          </w:r>
          <w:r>
            <w:rPr>
              <w:b/>
              <w:bCs/>
            </w:rPr>
            <w:fldChar w:fldCharType="end"/>
          </w:r>
          <w:r>
            <w:rPr>
              <w:b/>
              <w:bCs/>
            </w:rPr>
            <w:t>ENT</w:t>
          </w:r>
          <w:r>
            <w:rPr>
              <w:b/>
              <w:bCs/>
            </w:rPr>
            <w:tab/>
          </w:r>
          <w:r>
            <w:rPr>
              <w:b/>
              <w:bCs/>
            </w:rPr>
            <w:t>56</w:t>
          </w:r>
        </w:p>
        <w:p w14:paraId="2DD7EAEC">
          <w:pPr>
            <w:widowControl w:val="0"/>
            <w:tabs>
              <w:tab w:val="right" w:pos="8988"/>
            </w:tabs>
            <w:spacing w:before="60" w:line="360" w:lineRule="auto"/>
            <w:ind w:left="0"/>
            <w:jc w:val="both"/>
          </w:pPr>
          <w:r>
            <w:fldChar w:fldCharType="begin"/>
          </w:r>
          <w:r>
            <w:instrText xml:space="preserve"> HYPERLINK "https://docs.google.com/document/d/1LEodedJguSwsnVahfKiIc6fHWvQhdArsjI05S7JgEJg/edit?fbclid=IwY2xjawOEFMBleHRuA2FlbQIxMABicmlkETFuaFRHc1hqV0dIeHRKMWV5c3J0YwZhcHBfaWQQMjIyMDM5MTc4ODIwMDg5MgABHnQi6IFBIArpXMImeyFDYd59K6feGWWd1TrSQZV9UFMi-C3tL3use7hkOv6h_aem_B62DIGriotna2VIeQHzP5Q&amp;tab=t.0" \l "heading=h.u6n5rbry9ct0" \h </w:instrText>
          </w:r>
          <w:r>
            <w:fldChar w:fldCharType="separate"/>
          </w:r>
          <w:r>
            <w:rPr>
              <w:b/>
              <w:bCs/>
            </w:rPr>
            <w:t>DOCUMENTATION</w:t>
          </w:r>
          <w:r>
            <w:rPr>
              <w:b/>
              <w:bCs/>
            </w:rPr>
            <w:fldChar w:fldCharType="end"/>
          </w:r>
          <w:r>
            <w:rPr>
              <w:b/>
              <w:bCs/>
            </w:rPr>
            <w:tab/>
          </w:r>
          <w:r>
            <w:rPr>
              <w:b/>
              <w:bCs/>
            </w:rPr>
            <w:t>57</w:t>
          </w:r>
        </w:p>
        <w:p w14:paraId="5B9AB9FF">
          <w:pPr>
            <w:widowControl w:val="0"/>
            <w:tabs>
              <w:tab w:val="right" w:pos="8988"/>
            </w:tabs>
            <w:spacing w:before="60" w:line="360" w:lineRule="auto"/>
            <w:ind w:left="0"/>
            <w:jc w:val="both"/>
            <w:rPr>
              <w:b/>
              <w:bCs/>
            </w:rPr>
          </w:pPr>
          <w:r>
            <w:fldChar w:fldCharType="begin"/>
          </w:r>
          <w:r>
            <w:instrText xml:space="preserve"> HYPERLINK \l "_sbmzxmif2uqu" \h </w:instrText>
          </w:r>
          <w:r>
            <w:fldChar w:fldCharType="separate"/>
          </w:r>
          <w:r>
            <w:rPr>
              <w:b/>
              <w:bCs/>
              <w:color w:val="000000"/>
            </w:rPr>
            <w:t>APPENDICES</w:t>
          </w:r>
          <w:r>
            <w:rPr>
              <w:b/>
              <w:bCs/>
              <w:color w:val="000000"/>
            </w:rPr>
            <w:tab/>
          </w:r>
          <w:r>
            <w:rPr>
              <w:b/>
              <w:bCs/>
              <w:color w:val="000000"/>
            </w:rPr>
            <w:fldChar w:fldCharType="end"/>
          </w:r>
          <w:r>
            <w:rPr>
              <w:b/>
              <w:bCs/>
            </w:rPr>
            <w:t>75</w:t>
          </w:r>
        </w:p>
        <w:p w14:paraId="357A96DC">
          <w:pPr>
            <w:widowControl w:val="0"/>
            <w:tabs>
              <w:tab w:val="right" w:pos="8988"/>
            </w:tabs>
            <w:spacing w:line="360" w:lineRule="auto"/>
            <w:ind w:left="0"/>
            <w:jc w:val="both"/>
            <w:rPr>
              <w:b/>
              <w:bCs/>
            </w:rPr>
          </w:pPr>
          <w:r>
            <w:rPr>
              <w:b/>
              <w:bCs/>
            </w:rPr>
            <w:t xml:space="preserve">    </w:t>
          </w:r>
          <w:r>
            <w:rPr>
              <w:b/>
              <w:bCs/>
              <w:color w:val="000000"/>
            </w:rPr>
            <w:t>A</w:t>
          </w:r>
          <w:r>
            <w:rPr>
              <w:b/>
              <w:bCs/>
            </w:rPr>
            <w:t>PPENDIX A.  PERMISSION TO CONDUCT THE RESEARCH</w:t>
          </w:r>
          <w:r>
            <w:rPr>
              <w:b/>
              <w:bCs/>
            </w:rPr>
            <w:tab/>
          </w:r>
          <w:r>
            <w:rPr>
              <w:b/>
              <w:bCs/>
            </w:rPr>
            <w:t>75</w:t>
          </w:r>
        </w:p>
        <w:p w14:paraId="4DD3A449">
          <w:pPr>
            <w:widowControl w:val="0"/>
            <w:tabs>
              <w:tab w:val="right" w:pos="8988"/>
            </w:tabs>
            <w:spacing w:line="360" w:lineRule="auto"/>
            <w:ind w:left="0"/>
            <w:jc w:val="both"/>
            <w:rPr>
              <w:b/>
              <w:bCs/>
            </w:rPr>
          </w:pPr>
          <w:r>
            <w:rPr>
              <w:b/>
              <w:bCs/>
            </w:rPr>
            <w:t xml:space="preserve">    APPENDIX B.  LETTER TO RESPONDENTS</w:t>
          </w:r>
          <w:r>
            <w:rPr>
              <w:b/>
              <w:bCs/>
            </w:rPr>
            <w:tab/>
          </w:r>
          <w:r>
            <w:rPr>
              <w:b/>
              <w:bCs/>
            </w:rPr>
            <w:t>76</w:t>
          </w:r>
        </w:p>
        <w:p w14:paraId="28D25C00">
          <w:pPr>
            <w:widowControl w:val="0"/>
            <w:tabs>
              <w:tab w:val="right" w:pos="8988"/>
            </w:tabs>
            <w:spacing w:line="360" w:lineRule="auto"/>
            <w:ind w:left="0"/>
            <w:rPr>
              <w:b/>
              <w:bCs/>
            </w:rPr>
          </w:pPr>
          <w:r>
            <w:rPr>
              <w:b/>
              <w:bCs/>
            </w:rPr>
            <w:t xml:space="preserve">    APPENDIX C.  LETTER TO PROFESSIONAL EXPERTS</w:t>
          </w:r>
          <w:r>
            <w:rPr>
              <w:b/>
              <w:bCs/>
            </w:rPr>
            <w:tab/>
          </w:r>
          <w:r>
            <w:rPr>
              <w:b/>
              <w:bCs/>
            </w:rPr>
            <w:t>77</w:t>
          </w:r>
        </w:p>
        <w:p w14:paraId="1F952665">
          <w:pPr>
            <w:widowControl w:val="0"/>
            <w:tabs>
              <w:tab w:val="right" w:pos="8988"/>
            </w:tabs>
            <w:spacing w:line="360" w:lineRule="auto"/>
            <w:ind w:left="0"/>
            <w:rPr>
              <w:b/>
              <w:bCs/>
            </w:rPr>
          </w:pPr>
          <w:r>
            <w:rPr>
              <w:b/>
              <w:bCs/>
            </w:rPr>
            <w:t xml:space="preserve">    APPENDIX D.  LEAST MASTERED COMPETENCIES</w:t>
          </w:r>
          <w:r>
            <w:rPr>
              <w:b/>
              <w:bCs/>
            </w:rPr>
            <w:tab/>
          </w:r>
          <w:r>
            <w:rPr>
              <w:b/>
              <w:bCs/>
            </w:rPr>
            <w:t>78</w:t>
          </w:r>
        </w:p>
        <w:p w14:paraId="078E0DE4">
          <w:pPr>
            <w:widowControl w:val="0"/>
            <w:tabs>
              <w:tab w:val="right" w:pos="8988"/>
            </w:tabs>
            <w:spacing w:line="360" w:lineRule="auto"/>
            <w:ind w:left="0"/>
            <w:rPr>
              <w:b/>
              <w:bCs/>
            </w:rPr>
          </w:pPr>
          <w:r>
            <w:rPr>
              <w:b/>
              <w:bCs/>
            </w:rPr>
            <w:t xml:space="preserve">    APPENDIX E.  INSTRUMENT FOR STUDENT EVALUATORS</w:t>
          </w:r>
          <w:r>
            <w:rPr>
              <w:b/>
              <w:bCs/>
            </w:rPr>
            <w:tab/>
          </w:r>
          <w:r>
            <w:rPr>
              <w:b/>
              <w:bCs/>
            </w:rPr>
            <w:t>79</w:t>
          </w:r>
        </w:p>
        <w:p w14:paraId="7E8E0EE2">
          <w:pPr>
            <w:widowControl w:val="0"/>
            <w:tabs>
              <w:tab w:val="right" w:pos="9450"/>
            </w:tabs>
            <w:spacing w:line="360" w:lineRule="auto"/>
            <w:ind w:left="0" w:right="-450"/>
            <w:rPr>
              <w:b/>
              <w:bCs/>
            </w:rPr>
          </w:pPr>
          <w:r>
            <w:rPr>
              <w:b/>
              <w:bCs/>
            </w:rPr>
            <w:t xml:space="preserve">    APPENDIX F.  ACCOMPLISHED INSTRUMENT OF</w:t>
          </w:r>
        </w:p>
        <w:p w14:paraId="07F0326F">
          <w:pPr>
            <w:widowControl w:val="0"/>
            <w:tabs>
              <w:tab w:val="right" w:pos="9450"/>
            </w:tabs>
            <w:spacing w:line="360" w:lineRule="auto"/>
            <w:ind w:left="0" w:right="-450"/>
            <w:rPr>
              <w:b/>
              <w:bCs/>
            </w:rPr>
          </w:pPr>
          <w:r>
            <w:rPr>
              <w:b/>
              <w:bCs/>
            </w:rPr>
            <w:t xml:space="preserve">    A STUDENT EVALUATOR                                                                                             83</w:t>
          </w:r>
        </w:p>
        <w:p w14:paraId="5D716D72">
          <w:pPr>
            <w:widowControl w:val="0"/>
            <w:tabs>
              <w:tab w:val="right" w:pos="8988"/>
            </w:tabs>
            <w:spacing w:before="60" w:line="360" w:lineRule="auto"/>
            <w:ind w:left="0"/>
            <w:rPr>
              <w:b/>
              <w:bCs/>
            </w:rPr>
          </w:pPr>
          <w:r>
            <w:rPr>
              <w:b/>
              <w:bCs/>
            </w:rPr>
            <w:t xml:space="preserve">    APPENDIX G. INSTRUMENT FOR TEACHER EVALUATORS</w:t>
          </w:r>
          <w:r>
            <w:rPr>
              <w:b/>
              <w:bCs/>
            </w:rPr>
            <w:tab/>
          </w:r>
          <w:r>
            <w:rPr>
              <w:b/>
              <w:bCs/>
            </w:rPr>
            <w:t>84</w:t>
          </w:r>
        </w:p>
        <w:p w14:paraId="43DB528D">
          <w:pPr>
            <w:widowControl w:val="0"/>
            <w:tabs>
              <w:tab w:val="right" w:pos="8988"/>
            </w:tabs>
            <w:spacing w:before="60" w:line="360" w:lineRule="auto"/>
            <w:ind w:left="0"/>
            <w:rPr>
              <w:b/>
              <w:bCs/>
            </w:rPr>
          </w:pPr>
          <w:r>
            <w:rPr>
              <w:b/>
              <w:bCs/>
            </w:rPr>
            <w:t xml:space="preserve">    APPENDIX H. ACCOMPLISHED INSTRUMENT OF A </w:t>
          </w:r>
        </w:p>
        <w:p w14:paraId="03F7E91B">
          <w:pPr>
            <w:widowControl w:val="0"/>
            <w:tabs>
              <w:tab w:val="right" w:pos="8988"/>
            </w:tabs>
            <w:spacing w:before="60" w:line="360" w:lineRule="auto"/>
            <w:ind w:left="0"/>
            <w:rPr>
              <w:b/>
              <w:bCs/>
            </w:rPr>
          </w:pPr>
          <w:r>
            <w:rPr>
              <w:b/>
              <w:bCs/>
            </w:rPr>
            <w:t xml:space="preserve">     TEACHER EVALUATOR</w:t>
          </w:r>
          <w:r>
            <w:rPr>
              <w:b/>
              <w:bCs/>
            </w:rPr>
            <w:tab/>
          </w:r>
          <w:r>
            <w:rPr>
              <w:b/>
              <w:bCs/>
            </w:rPr>
            <w:t>90</w:t>
          </w:r>
        </w:p>
        <w:p w14:paraId="48982DC3">
          <w:pPr>
            <w:widowControl w:val="0"/>
            <w:tabs>
              <w:tab w:val="right" w:pos="8988"/>
            </w:tabs>
            <w:spacing w:before="60" w:line="360" w:lineRule="auto"/>
            <w:ind w:left="0"/>
            <w:rPr>
              <w:b/>
              <w:bCs/>
            </w:rPr>
          </w:pPr>
          <w:r>
            <w:rPr>
              <w:b/>
              <w:bCs/>
            </w:rPr>
            <w:t xml:space="preserve">    APPENDIX I.  TEST INSTRUMENT USED IN PRETEST AND POST TEST</w:t>
          </w:r>
          <w:r>
            <w:rPr>
              <w:b/>
              <w:bCs/>
            </w:rPr>
            <w:tab/>
          </w:r>
          <w:r>
            <w:rPr>
              <w:b/>
              <w:bCs/>
            </w:rPr>
            <w:t>92</w:t>
          </w:r>
        </w:p>
        <w:p w14:paraId="251132A6">
          <w:pPr>
            <w:widowControl w:val="0"/>
            <w:tabs>
              <w:tab w:val="right" w:pos="8988"/>
            </w:tabs>
            <w:spacing w:before="60" w:line="360" w:lineRule="auto"/>
            <w:ind w:left="0"/>
            <w:rPr>
              <w:b/>
              <w:bCs/>
              <w:sz w:val="26"/>
              <w:szCs w:val="26"/>
            </w:rPr>
          </w:pPr>
          <w:r>
            <w:rPr>
              <w:b/>
              <w:bCs/>
            </w:rPr>
            <w:t xml:space="preserve">    APPENDIX  J. </w:t>
          </w:r>
          <w:r>
            <w:rPr>
              <w:b/>
              <w:bCs/>
              <w:sz w:val="26"/>
              <w:szCs w:val="26"/>
            </w:rPr>
            <w:t xml:space="preserve">ACCOMPLISHED TEST INSTRUMENT USED IN THE </w:t>
          </w:r>
        </w:p>
        <w:p w14:paraId="5962C936">
          <w:pPr>
            <w:widowControl w:val="0"/>
            <w:tabs>
              <w:tab w:val="right" w:pos="8988"/>
            </w:tabs>
            <w:spacing w:before="60" w:line="360" w:lineRule="auto"/>
            <w:ind w:left="0"/>
            <w:rPr>
              <w:b/>
              <w:bCs/>
              <w:sz w:val="26"/>
              <w:szCs w:val="26"/>
            </w:rPr>
          </w:pPr>
          <w:r>
            <w:rPr>
              <w:b/>
              <w:bCs/>
              <w:sz w:val="26"/>
              <w:szCs w:val="26"/>
            </w:rPr>
            <w:t xml:space="preserve">      PRE-TEST AND POST-TEST</w:t>
          </w:r>
          <w:r>
            <w:rPr>
              <w:b/>
              <w:bCs/>
              <w:sz w:val="26"/>
              <w:szCs w:val="26"/>
            </w:rPr>
            <w:tab/>
          </w:r>
          <w:r>
            <w:rPr>
              <w:b/>
              <w:bCs/>
              <w:sz w:val="26"/>
              <w:szCs w:val="26"/>
            </w:rPr>
            <w:t>95</w:t>
          </w:r>
        </w:p>
        <w:p w14:paraId="20CC454C">
          <w:pPr>
            <w:widowControl w:val="0"/>
            <w:tabs>
              <w:tab w:val="right" w:pos="8988"/>
            </w:tabs>
            <w:spacing w:before="60" w:line="360" w:lineRule="auto"/>
            <w:ind w:left="0"/>
            <w:rPr>
              <w:b/>
              <w:bCs/>
            </w:rPr>
          </w:pPr>
          <w:r>
            <w:rPr>
              <w:b/>
              <w:bCs/>
              <w:sz w:val="26"/>
              <w:szCs w:val="26"/>
            </w:rPr>
            <w:t xml:space="preserve">   APPENDIX K.  </w:t>
          </w:r>
          <w:r>
            <w:rPr>
              <w:b/>
              <w:bCs/>
            </w:rPr>
            <w:t>PROGRAM CODE DOCUMENTATION</w:t>
          </w:r>
          <w:r>
            <w:rPr>
              <w:b/>
              <w:bCs/>
            </w:rPr>
            <w:tab/>
          </w:r>
          <w:r>
            <w:rPr>
              <w:b/>
              <w:bCs/>
            </w:rPr>
            <w:t>97</w:t>
          </w:r>
        </w:p>
        <w:p w14:paraId="2FB86403">
          <w:pPr>
            <w:widowControl w:val="0"/>
            <w:tabs>
              <w:tab w:val="right" w:pos="8988"/>
            </w:tabs>
            <w:spacing w:before="60" w:line="360" w:lineRule="auto"/>
            <w:ind w:left="0"/>
            <w:rPr>
              <w:b/>
              <w:bCs/>
            </w:rPr>
          </w:pPr>
          <w:r>
            <w:rPr>
              <w:b/>
              <w:bCs/>
            </w:rPr>
            <w:t xml:space="preserve">   APPENDIX L.   COST ANALYSIS</w:t>
          </w:r>
          <w:r>
            <w:rPr>
              <w:b/>
              <w:bCs/>
            </w:rPr>
            <w:tab/>
          </w:r>
          <w:r>
            <w:rPr>
              <w:b/>
              <w:bCs/>
            </w:rPr>
            <w:t>107</w:t>
          </w:r>
        </w:p>
        <w:p w14:paraId="259A0E05">
          <w:pPr>
            <w:widowControl w:val="0"/>
            <w:tabs>
              <w:tab w:val="right" w:pos="8988"/>
            </w:tabs>
            <w:spacing w:before="60" w:line="360" w:lineRule="auto"/>
            <w:ind w:left="0"/>
            <w:rPr>
              <w:b/>
              <w:bCs/>
            </w:rPr>
          </w:pPr>
          <w:r>
            <w:rPr>
              <w:b/>
              <w:bCs/>
            </w:rPr>
            <w:t xml:space="preserve">   APPENDIX M. RAW SCORES OF STUDENTS IN PRETEST AND POST TEST EVALUATION</w:t>
          </w:r>
          <w:r>
            <w:rPr>
              <w:b/>
              <w:bCs/>
            </w:rPr>
            <w:tab/>
          </w:r>
          <w:r>
            <w:rPr>
              <w:b/>
              <w:bCs/>
            </w:rPr>
            <w:t>108</w:t>
          </w:r>
        </w:p>
        <w:p w14:paraId="580BDA12">
          <w:pPr>
            <w:widowControl w:val="0"/>
            <w:tabs>
              <w:tab w:val="right" w:pos="8988"/>
            </w:tabs>
            <w:spacing w:before="60" w:line="360" w:lineRule="auto"/>
            <w:ind w:left="0"/>
            <w:rPr>
              <w:rFonts w:hint="default"/>
              <w:b/>
              <w:bCs/>
              <w:lang w:val="en-PH"/>
            </w:rPr>
          </w:pPr>
          <w:r>
            <w:rPr>
              <w:rFonts w:hint="default"/>
              <w:b/>
              <w:bCs/>
              <w:lang w:val="en-PH"/>
            </w:rPr>
            <w:t xml:space="preserve">APPENDIX N. ENCLOSURES </w:t>
          </w:r>
          <w:r>
            <w:rPr>
              <w:rFonts w:hint="default"/>
              <w:b/>
              <w:bCs/>
              <w:lang w:val="en-PH"/>
            </w:rPr>
            <w:tab/>
            <w:t>110</w:t>
          </w:r>
        </w:p>
        <w:p w14:paraId="52DEE55D">
          <w:pPr>
            <w:widowControl w:val="0"/>
            <w:tabs>
              <w:tab w:val="right" w:pos="8988"/>
            </w:tabs>
            <w:spacing w:before="60" w:line="240" w:lineRule="auto"/>
            <w:ind w:left="0"/>
            <w:jc w:val="both"/>
            <w:rPr>
              <w:b/>
              <w:bCs/>
              <w:color w:val="000000"/>
            </w:rPr>
          </w:pPr>
          <w:r>
            <w:rPr>
              <w:b/>
              <w:bCs/>
            </w:rPr>
            <w:t xml:space="preserve">      </w:t>
          </w:r>
          <w:r>
            <w:fldChar w:fldCharType="begin"/>
          </w:r>
          <w:r>
            <w:instrText xml:space="preserve"> HYPERLINK \l "_2au2bf1ywzy6" \h </w:instrText>
          </w:r>
          <w:r>
            <w:fldChar w:fldCharType="separate"/>
          </w:r>
          <w:r>
            <w:rPr>
              <w:b/>
              <w:bCs/>
              <w:color w:val="000000"/>
            </w:rPr>
            <w:tab/>
          </w:r>
          <w:r>
            <w:rPr>
              <w:b/>
              <w:bCs/>
              <w:color w:val="000000"/>
            </w:rPr>
            <w:fldChar w:fldCharType="end"/>
          </w:r>
          <w:r>
            <w:fldChar w:fldCharType="end"/>
          </w:r>
        </w:p>
      </w:sdtContent>
    </w:sdt>
    <w:p w14:paraId="78E5EFD9">
      <w:pPr>
        <w:pStyle w:val="3"/>
        <w:spacing w:before="0" w:after="10" w:line="250" w:lineRule="auto"/>
        <w:ind w:left="0" w:right="49"/>
        <w:jc w:val="both"/>
        <w:rPr>
          <w:rFonts w:ascii="Times New Roman" w:hAnsi="Times New Roman" w:eastAsia="Times New Roman" w:cs="Times New Roman"/>
          <w:b/>
          <w:bCs/>
          <w:color w:val="000000"/>
          <w:sz w:val="24"/>
          <w:szCs w:val="24"/>
        </w:rPr>
      </w:pPr>
      <w:bookmarkStart w:id="2" w:name="_e8st247gl83l" w:colFirst="0" w:colLast="0"/>
      <w:bookmarkEnd w:id="2"/>
      <w:bookmarkStart w:id="3" w:name="_gz8xhsnec9mz" w:colFirst="0" w:colLast="0"/>
      <w:bookmarkEnd w:id="3"/>
      <w:bookmarkStart w:id="4" w:name="_it3skjvywc29" w:colFirst="0" w:colLast="0"/>
      <w:bookmarkEnd w:id="4"/>
    </w:p>
    <w:p w14:paraId="493C6609"/>
    <w:p w14:paraId="5ABD7E4A">
      <w:pPr>
        <w:pStyle w:val="3"/>
        <w:spacing w:before="0" w:after="10" w:line="250" w:lineRule="auto"/>
        <w:ind w:left="-5" w:right="49"/>
        <w:jc w:val="both"/>
      </w:pPr>
      <w:bookmarkStart w:id="5" w:name="_2i54bwpt9qep" w:colFirst="0" w:colLast="0"/>
      <w:bookmarkEnd w:id="5"/>
      <w:r>
        <w:rPr>
          <w:rFonts w:ascii="Times New Roman" w:hAnsi="Times New Roman" w:eastAsia="Times New Roman" w:cs="Times New Roman"/>
          <w:b/>
          <w:bCs/>
          <w:color w:val="000000"/>
          <w:sz w:val="24"/>
          <w:szCs w:val="24"/>
        </w:rPr>
        <w:t>LIST OF FIGURES</w:t>
      </w:r>
    </w:p>
    <w:p w14:paraId="1B7095DA">
      <w:pPr>
        <w:pStyle w:val="3"/>
        <w:spacing w:before="0" w:after="10" w:line="250" w:lineRule="auto"/>
        <w:ind w:left="-5" w:right="49"/>
        <w:jc w:val="both"/>
        <w:rPr>
          <w:rFonts w:ascii="Times New Roman" w:hAnsi="Times New Roman" w:eastAsia="Times New Roman" w:cs="Times New Roman"/>
          <w:b/>
          <w:bCs/>
          <w:color w:val="000000"/>
          <w:sz w:val="24"/>
          <w:szCs w:val="24"/>
        </w:rPr>
      </w:pPr>
      <w:bookmarkStart w:id="6" w:name="_j1q6gcjs2mzl" w:colFirst="0" w:colLast="0"/>
      <w:bookmarkEnd w:id="6"/>
      <w:r>
        <w:rPr>
          <w:rFonts w:ascii="Times New Roman" w:hAnsi="Times New Roman" w:eastAsia="Times New Roman" w:cs="Times New Roman"/>
          <w:b/>
          <w:bCs/>
          <w:color w:val="000000"/>
          <w:sz w:val="24"/>
          <w:szCs w:val="24"/>
        </w:rPr>
        <w:t xml:space="preserve"> </w:t>
      </w:r>
    </w:p>
    <w:sdt>
      <w:sdtPr>
        <w:id w:val="-765489181"/>
        <w:docPartObj>
          <w:docPartGallery w:val="Table of Contents"/>
          <w:docPartUnique/>
        </w:docPartObj>
      </w:sdtPr>
      <w:sdtContent>
        <w:p w14:paraId="54D4607B">
          <w:pPr>
            <w:widowControl w:val="0"/>
            <w:tabs>
              <w:tab w:val="right" w:pos="8988"/>
            </w:tabs>
            <w:spacing w:before="60" w:line="360" w:lineRule="auto"/>
            <w:ind w:left="0"/>
            <w:jc w:val="both"/>
            <w:rPr>
              <w:b/>
              <w:bCs/>
            </w:rPr>
          </w:pPr>
          <w:r>
            <w:fldChar w:fldCharType="begin"/>
          </w:r>
          <w:r>
            <w:instrText xml:space="preserve"> TOC \h \u \z \t "Heading 1,1,Heading 2,2,Heading 3,3,Heading 4,4,Heading 5,5,Heading 6,6,"</w:instrText>
          </w:r>
          <w:r>
            <w:fldChar w:fldCharType="separate"/>
          </w:r>
          <w:r>
            <w:rPr>
              <w:b/>
              <w:bCs/>
            </w:rPr>
            <w:t xml:space="preserve">FIGURE 1. THEORETICAL PARADIGM                                                                        13             </w:t>
          </w:r>
          <w:bookmarkStart w:id="85" w:name="_GoBack"/>
          <w:bookmarkEnd w:id="85"/>
        </w:p>
        <w:p w14:paraId="2B8EAA01">
          <w:pPr>
            <w:widowControl w:val="0"/>
            <w:tabs>
              <w:tab w:val="right" w:pos="8988"/>
            </w:tabs>
            <w:spacing w:before="60" w:line="360" w:lineRule="auto"/>
            <w:ind w:left="0"/>
            <w:jc w:val="both"/>
            <w:rPr>
              <w:b/>
              <w:bCs/>
            </w:rPr>
          </w:pPr>
          <w:r>
            <w:rPr>
              <w:b/>
              <w:bCs/>
            </w:rPr>
            <w:t xml:space="preserve">FIGURE 2. CONCEPTUAL PARADIGM      </w:t>
          </w:r>
          <w:r>
            <w:t xml:space="preserve">                                                                    </w:t>
          </w:r>
          <w:r>
            <w:rPr>
              <w:b/>
              <w:bCs/>
            </w:rPr>
            <w:t>14</w:t>
          </w:r>
        </w:p>
        <w:p w14:paraId="30EE68BC">
          <w:pPr>
            <w:widowControl w:val="0"/>
            <w:tabs>
              <w:tab w:val="right" w:pos="8988"/>
            </w:tabs>
            <w:spacing w:before="60" w:line="360" w:lineRule="auto"/>
            <w:ind w:left="0"/>
            <w:jc w:val="both"/>
            <w:rPr>
              <w:b/>
              <w:bCs/>
            </w:rPr>
          </w:pPr>
          <w:r>
            <w:rPr>
              <w:b/>
              <w:bCs/>
            </w:rPr>
            <w:t>FIGURE 3. BLUEPRINT MODEL OF CORTEX                                                             19</w:t>
          </w:r>
        </w:p>
        <w:p w14:paraId="02A7CD6C">
          <w:pPr>
            <w:widowControl w:val="0"/>
            <w:tabs>
              <w:tab w:val="right" w:pos="8988"/>
            </w:tabs>
            <w:spacing w:before="60" w:line="360" w:lineRule="auto"/>
            <w:ind w:left="0"/>
            <w:jc w:val="both"/>
            <w:rPr>
              <w:b/>
              <w:bCs/>
            </w:rPr>
          </w:pPr>
          <w:r>
            <w:rPr>
              <w:b/>
              <w:bCs/>
            </w:rPr>
            <w:t xml:space="preserve">FIGURE 4. MATERIALS NEEDED FOR DEVICE CONSTRUCTION                       20           </w:t>
          </w:r>
        </w:p>
        <w:p w14:paraId="7B410E7F">
          <w:pPr>
            <w:widowControl w:val="0"/>
            <w:tabs>
              <w:tab w:val="right" w:pos="8988"/>
              <w:tab w:val="right" w:pos="9626"/>
            </w:tabs>
            <w:spacing w:before="60" w:line="360" w:lineRule="auto"/>
            <w:ind w:left="0"/>
            <w:jc w:val="both"/>
            <w:rPr>
              <w:b/>
              <w:bCs/>
            </w:rPr>
          </w:pPr>
          <w:r>
            <w:rPr>
              <w:b/>
              <w:bCs/>
            </w:rPr>
            <w:t xml:space="preserve">FIGURE 5. SCHEMATIC DIAGRAM OF DEVICE CONSTRUCTION            </w:t>
          </w:r>
          <w:r>
            <w:rPr>
              <w:b/>
              <w:bCs/>
            </w:rPr>
            <w:tab/>
          </w:r>
          <w:r>
            <w:rPr>
              <w:b/>
              <w:bCs/>
            </w:rPr>
            <w:t xml:space="preserve">27 </w:t>
          </w:r>
        </w:p>
        <w:p w14:paraId="043FA71F">
          <w:pPr>
            <w:widowControl w:val="0"/>
            <w:tabs>
              <w:tab w:val="right" w:pos="8988"/>
              <w:tab w:val="right" w:pos="9626"/>
            </w:tabs>
            <w:spacing w:before="60" w:line="360" w:lineRule="auto"/>
            <w:ind w:left="0"/>
            <w:jc w:val="both"/>
            <w:rPr>
              <w:b/>
              <w:bCs/>
            </w:rPr>
          </w:pPr>
          <w:r>
            <w:rPr>
              <w:b/>
              <w:bCs/>
              <w:color w:val="FFFFFF" w:themeColor="background1"/>
              <w14:textFill>
                <w14:solidFill>
                  <w14:schemeClr w14:val="bg1"/>
                </w14:solidFill>
              </w14:textFill>
            </w:rPr>
            <w:t>27</w:t>
          </w:r>
          <w:r>
            <w:rPr>
              <w:b/>
              <w:bCs/>
            </w:rPr>
            <w:tab/>
          </w:r>
          <w:r>
            <w:rPr>
              <w:b/>
              <w:bCs/>
              <w:color w:val="FFFFFF" w:themeColor="background1"/>
              <w14:textFill>
                <w14:solidFill>
                  <w14:schemeClr w14:val="bg1"/>
                </w14:solidFill>
              </w14:textFill>
            </w:rPr>
            <w:tab/>
          </w:r>
          <w:r>
            <w:rPr>
              <w:b/>
              <w:bCs/>
              <w:color w:val="FFFFFF" w:themeColor="background1"/>
              <w14:textFill>
                <w14:solidFill>
                  <w14:schemeClr w14:val="bg1"/>
                </w14:solidFill>
              </w14:textFill>
            </w:rPr>
            <w:t>25</w:t>
          </w:r>
          <w:r>
            <w:fldChar w:fldCharType="end"/>
          </w:r>
        </w:p>
      </w:sdtContent>
    </w:sdt>
    <w:p w14:paraId="11AA28EB">
      <w:pPr>
        <w:ind w:left="0"/>
        <w:jc w:val="both"/>
      </w:pPr>
      <w:bookmarkStart w:id="7" w:name="_4wyuffyhgr9x" w:colFirst="0" w:colLast="0"/>
      <w:bookmarkEnd w:id="7"/>
      <w:bookmarkStart w:id="8" w:name="_lrlfhudgwe8w" w:colFirst="0" w:colLast="0"/>
      <w:bookmarkEnd w:id="8"/>
    </w:p>
    <w:p w14:paraId="17A391D7">
      <w:pPr>
        <w:pStyle w:val="3"/>
        <w:spacing w:before="0" w:after="10" w:line="250" w:lineRule="auto"/>
        <w:ind w:left="-5" w:right="49"/>
        <w:jc w:val="both"/>
        <w:rPr>
          <w:rFonts w:ascii="Times New Roman" w:hAnsi="Times New Roman" w:eastAsia="Times New Roman" w:cs="Times New Roman"/>
          <w:b/>
          <w:bCs/>
          <w:color w:val="000000"/>
          <w:sz w:val="24"/>
          <w:szCs w:val="24"/>
        </w:rPr>
      </w:pPr>
      <w:bookmarkStart w:id="9" w:name="_p8n0b8jdx4mb" w:colFirst="0" w:colLast="0"/>
      <w:bookmarkEnd w:id="9"/>
    </w:p>
    <w:p w14:paraId="6B6CF324">
      <w:pPr>
        <w:pStyle w:val="3"/>
        <w:spacing w:before="0" w:after="10" w:line="250" w:lineRule="auto"/>
        <w:ind w:left="-5" w:right="49"/>
        <w:jc w:val="both"/>
        <w:rPr>
          <w:rFonts w:ascii="Times New Roman" w:hAnsi="Times New Roman" w:eastAsia="Times New Roman" w:cs="Times New Roman"/>
          <w:b/>
          <w:bCs/>
          <w:color w:val="000000"/>
          <w:sz w:val="24"/>
          <w:szCs w:val="24"/>
        </w:rPr>
      </w:pPr>
      <w:bookmarkStart w:id="10" w:name="_4fw4j95fk3d5" w:colFirst="0" w:colLast="0"/>
      <w:bookmarkEnd w:id="10"/>
      <w:r>
        <w:rPr>
          <w:rFonts w:ascii="Times New Roman" w:hAnsi="Times New Roman" w:eastAsia="Times New Roman" w:cs="Times New Roman"/>
          <w:b/>
          <w:bCs/>
          <w:color w:val="000000"/>
          <w:sz w:val="24"/>
          <w:szCs w:val="24"/>
        </w:rPr>
        <w:t>LIST OF TABLES</w:t>
      </w:r>
    </w:p>
    <w:p w14:paraId="0771A29B">
      <w:pPr>
        <w:pStyle w:val="3"/>
        <w:spacing w:before="0" w:after="10" w:line="250" w:lineRule="auto"/>
        <w:ind w:left="-5" w:right="49"/>
        <w:jc w:val="both"/>
        <w:rPr>
          <w:rFonts w:ascii="Times New Roman" w:hAnsi="Times New Roman" w:eastAsia="Times New Roman" w:cs="Times New Roman"/>
          <w:b/>
          <w:bCs/>
          <w:color w:val="000000"/>
          <w:sz w:val="24"/>
          <w:szCs w:val="24"/>
        </w:rPr>
      </w:pPr>
      <w:bookmarkStart w:id="11" w:name="_wmdm4jlj5z0k" w:colFirst="0" w:colLast="0"/>
      <w:bookmarkEnd w:id="11"/>
    </w:p>
    <w:sdt>
      <w:sdtPr>
        <w:id w:val="-1365515861"/>
        <w:docPartObj>
          <w:docPartGallery w:val="Table of Contents"/>
          <w:docPartUnique/>
        </w:docPartObj>
      </w:sdtPr>
      <w:sdtContent>
        <w:p w14:paraId="1945B5F2">
          <w:pPr>
            <w:widowControl w:val="0"/>
            <w:tabs>
              <w:tab w:val="right" w:pos="8988"/>
            </w:tabs>
            <w:spacing w:before="60" w:line="360" w:lineRule="auto"/>
            <w:ind w:left="0"/>
            <w:jc w:val="both"/>
            <w:rPr>
              <w:b/>
              <w:bCs/>
            </w:rPr>
          </w:pPr>
          <w:r>
            <w:fldChar w:fldCharType="begin"/>
          </w:r>
          <w:r>
            <w:instrText xml:space="preserve"> TOC \h \u \z \t "Heading 1,1,Heading 2,2,Heading 3,3,Heading 4,4,Heading 5,5,Heading 6,6,"</w:instrText>
          </w:r>
          <w:r>
            <w:fldChar w:fldCharType="separate"/>
          </w:r>
          <w:r>
            <w:rPr>
              <w:b/>
              <w:bCs/>
            </w:rPr>
            <w:t xml:space="preserve">TABLE 1. LEVEL OF ACCEPTABILITY IN USABILITY                                            29        </w:t>
          </w:r>
        </w:p>
        <w:p w14:paraId="7AB020EA">
          <w:pPr>
            <w:widowControl w:val="0"/>
            <w:tabs>
              <w:tab w:val="right" w:pos="8988"/>
            </w:tabs>
            <w:spacing w:before="60" w:line="360" w:lineRule="auto"/>
            <w:ind w:left="0"/>
            <w:jc w:val="both"/>
            <w:rPr>
              <w:b/>
              <w:bCs/>
            </w:rPr>
          </w:pPr>
          <w:r>
            <w:rPr>
              <w:b/>
              <w:bCs/>
            </w:rPr>
            <w:t>TABLE 2. LEVEL OF ACCEPTABILITY IN TECHNICAL ASPECTS                       31</w:t>
          </w:r>
        </w:p>
        <w:p w14:paraId="34C66E03">
          <w:pPr>
            <w:widowControl w:val="0"/>
            <w:tabs>
              <w:tab w:val="right" w:pos="8988"/>
            </w:tabs>
            <w:spacing w:before="60" w:line="360" w:lineRule="auto"/>
            <w:ind w:left="0"/>
            <w:jc w:val="both"/>
            <w:rPr>
              <w:b/>
              <w:bCs/>
            </w:rPr>
          </w:pPr>
          <w:r>
            <w:rPr>
              <w:b/>
              <w:bCs/>
            </w:rPr>
            <w:t>TABLE 3. LEVEL OF ACCEPTABILITY IN DESIGN                                                   33</w:t>
          </w:r>
        </w:p>
        <w:p w14:paraId="56BBFDB6">
          <w:pPr>
            <w:widowControl w:val="0"/>
            <w:tabs>
              <w:tab w:val="right" w:pos="8988"/>
            </w:tabs>
            <w:spacing w:before="60" w:line="360" w:lineRule="auto"/>
            <w:ind w:left="0"/>
            <w:jc w:val="both"/>
            <w:rPr>
              <w:b/>
              <w:bCs/>
            </w:rPr>
          </w:pPr>
          <w:r>
            <w:rPr>
              <w:b/>
              <w:bCs/>
            </w:rPr>
            <w:t xml:space="preserve">TABLE 4. LEVEL OF ACCEPTABILITY IN ACCURACY IN </w:t>
          </w:r>
          <w:r>
            <w:rPr>
              <w:b/>
              <w:bCs/>
            </w:rPr>
            <w:tab/>
          </w:r>
        </w:p>
        <w:p w14:paraId="6F7C22E6">
          <w:pPr>
            <w:widowControl w:val="0"/>
            <w:tabs>
              <w:tab w:val="right" w:pos="8988"/>
            </w:tabs>
            <w:spacing w:before="60" w:line="360" w:lineRule="auto"/>
            <w:ind w:left="0"/>
            <w:rPr>
              <w:b/>
              <w:bCs/>
            </w:rPr>
          </w:pPr>
          <w:r>
            <w:rPr>
              <w:b/>
              <w:bCs/>
            </w:rPr>
            <w:tab/>
          </w:r>
          <w:r>
            <w:rPr>
              <w:b/>
              <w:bCs/>
            </w:rPr>
            <w:t xml:space="preserve">SOLVING &amp; GRAPHING                                                                                                    36                                                                                               </w:t>
          </w:r>
        </w:p>
        <w:p w14:paraId="472A5741">
          <w:pPr>
            <w:widowControl w:val="0"/>
            <w:tabs>
              <w:tab w:val="right" w:pos="8988"/>
            </w:tabs>
            <w:spacing w:before="60" w:line="360" w:lineRule="auto"/>
            <w:ind w:left="0"/>
            <w:jc w:val="both"/>
            <w:rPr>
              <w:b/>
              <w:bCs/>
            </w:rPr>
          </w:pPr>
          <w:r>
            <w:rPr>
              <w:b/>
              <w:bCs/>
            </w:rPr>
            <w:t>TABLE 5. LEVEL OF ACCEPTABILITY IN PEDAGOGICAL VALUE                     38</w:t>
          </w:r>
        </w:p>
        <w:p w14:paraId="08905ADC">
          <w:pPr>
            <w:widowControl w:val="0"/>
            <w:tabs>
              <w:tab w:val="right" w:pos="8988"/>
            </w:tabs>
            <w:spacing w:before="60" w:line="360" w:lineRule="auto"/>
            <w:ind w:left="0"/>
            <w:jc w:val="both"/>
            <w:rPr>
              <w:b/>
              <w:bCs/>
            </w:rPr>
          </w:pPr>
          <w:r>
            <w:rPr>
              <w:b/>
              <w:bCs/>
            </w:rPr>
            <w:t>TABLE 6. LEVEL OF ACCEPTABILITY IN USABILITY                                            41</w:t>
          </w:r>
        </w:p>
        <w:p w14:paraId="5362CBB3">
          <w:pPr>
            <w:widowControl w:val="0"/>
            <w:tabs>
              <w:tab w:val="right" w:pos="8988"/>
            </w:tabs>
            <w:spacing w:before="60" w:line="360" w:lineRule="auto"/>
            <w:ind w:left="0"/>
            <w:jc w:val="both"/>
            <w:rPr>
              <w:b/>
              <w:bCs/>
            </w:rPr>
          </w:pPr>
          <w:r>
            <w:rPr>
              <w:b/>
              <w:bCs/>
            </w:rPr>
            <w:t>TABLE 7.  LEVEL OF ACCEPTABILITY IN TECHNICAL ASPECTS                      43</w:t>
          </w:r>
        </w:p>
        <w:p w14:paraId="6A3E332C">
          <w:pPr>
            <w:widowControl w:val="0"/>
            <w:tabs>
              <w:tab w:val="right" w:pos="8988"/>
            </w:tabs>
            <w:spacing w:before="60" w:line="360" w:lineRule="auto"/>
            <w:ind w:left="0"/>
            <w:jc w:val="both"/>
            <w:rPr>
              <w:b/>
              <w:bCs/>
            </w:rPr>
          </w:pPr>
          <w:r>
            <w:rPr>
              <w:b/>
              <w:bCs/>
            </w:rPr>
            <w:t>TABLE 8.  LEVEL OF ACCEPTABILITY IN DESIGN                                                  45</w:t>
          </w:r>
        </w:p>
        <w:p w14:paraId="56D5361B">
          <w:pPr>
            <w:widowControl w:val="0"/>
            <w:tabs>
              <w:tab w:val="right" w:pos="8988"/>
            </w:tabs>
            <w:spacing w:before="60" w:line="360" w:lineRule="auto"/>
            <w:ind w:left="0"/>
            <w:jc w:val="both"/>
            <w:rPr>
              <w:b/>
              <w:bCs/>
            </w:rPr>
          </w:pPr>
          <w:r>
            <w:rPr>
              <w:b/>
              <w:bCs/>
            </w:rPr>
            <w:t>TABLE 9. TEST FOR SIGNIFICANT DIFFERENCE                                                     47</w:t>
          </w:r>
        </w:p>
        <w:p w14:paraId="252527B0">
          <w:pPr>
            <w:widowControl w:val="0"/>
            <w:tabs>
              <w:tab w:val="right" w:pos="8988"/>
            </w:tabs>
            <w:spacing w:before="60" w:line="360" w:lineRule="auto"/>
            <w:ind w:left="0"/>
            <w:jc w:val="both"/>
            <w:rPr>
              <w:b/>
              <w:bCs/>
            </w:rPr>
          </w:pPr>
        </w:p>
        <w:p w14:paraId="2FF4DEE1">
          <w:pPr>
            <w:widowControl w:val="0"/>
            <w:tabs>
              <w:tab w:val="right" w:pos="8988"/>
            </w:tabs>
            <w:spacing w:before="60" w:line="240" w:lineRule="auto"/>
            <w:ind w:left="0"/>
            <w:jc w:val="both"/>
            <w:rPr>
              <w:b/>
              <w:bCs/>
            </w:rPr>
            <w:sectPr>
              <w:headerReference r:id="rId6" w:type="first"/>
              <w:headerReference r:id="rId5" w:type="default"/>
              <w:footerReference r:id="rId7" w:type="default"/>
              <w:pgSz w:w="11906" w:h="16838"/>
              <w:pgMar w:top="1440" w:right="840" w:bottom="1440" w:left="1440" w:header="708" w:footer="708" w:gutter="0"/>
              <w:pgNumType w:start="3"/>
              <w:cols w:space="720" w:num="1"/>
              <w:titlePg/>
            </w:sectPr>
          </w:pPr>
          <w:r>
            <w:fldChar w:fldCharType="end"/>
          </w:r>
        </w:p>
      </w:sdtContent>
    </w:sdt>
    <w:p w14:paraId="06204159">
      <w:pPr>
        <w:pStyle w:val="3"/>
        <w:spacing w:before="0" w:after="10" w:line="250" w:lineRule="auto"/>
        <w:ind w:left="0" w:right="49"/>
        <w:jc w:val="center"/>
        <w:rPr>
          <w:rFonts w:ascii="Times New Roman" w:hAnsi="Times New Roman" w:eastAsia="Times New Roman" w:cs="Times New Roman"/>
          <w:b/>
          <w:bCs/>
          <w:color w:val="000000"/>
          <w:sz w:val="24"/>
          <w:szCs w:val="24"/>
        </w:rPr>
      </w:pPr>
      <w:bookmarkStart w:id="12" w:name="_n3cxyd23wh18" w:colFirst="0" w:colLast="0"/>
      <w:bookmarkEnd w:id="12"/>
      <w:bookmarkStart w:id="13" w:name="_uc9y1fpb9ciz" w:colFirst="0" w:colLast="0"/>
      <w:bookmarkEnd w:id="13"/>
      <w:r>
        <w:rPr>
          <w:rFonts w:ascii="Times New Roman" w:hAnsi="Times New Roman" w:eastAsia="Times New Roman" w:cs="Times New Roman"/>
          <w:b/>
          <w:bCs/>
          <w:color w:val="000000"/>
          <w:sz w:val="24"/>
          <w:szCs w:val="24"/>
        </w:rPr>
        <w:t>CORTEX: A CNN-BASED MATHEMATICAL DEVICE FOR SOLVING RATIONAL EQUATIONS AND RATIONAL FUNCTIONS</w:t>
      </w:r>
    </w:p>
    <w:p w14:paraId="0503579F">
      <w:pPr>
        <w:jc w:val="center"/>
      </w:pPr>
    </w:p>
    <w:p w14:paraId="1B5F7C35">
      <w:pPr>
        <w:jc w:val="center"/>
      </w:pPr>
      <w:r>
        <w:t>King Norbeth B. Ilan</w:t>
      </w:r>
    </w:p>
    <w:p w14:paraId="2209EE04">
      <w:pPr>
        <w:jc w:val="center"/>
      </w:pPr>
      <w:r>
        <w:t>Maria Charmelle B. Espenida</w:t>
      </w:r>
    </w:p>
    <w:p w14:paraId="2142ADD6">
      <w:pPr>
        <w:jc w:val="both"/>
        <w:rPr>
          <w:b/>
          <w:bCs/>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58D7EE4">
      <w:pPr>
        <w:spacing w:line="360" w:lineRule="auto"/>
        <w:ind w:left="0"/>
        <w:jc w:val="both"/>
        <w:rPr>
          <w:b/>
          <w:bCs/>
        </w:rPr>
      </w:pPr>
    </w:p>
    <w:p w14:paraId="0FA3EABA">
      <w:pPr>
        <w:spacing w:line="360" w:lineRule="auto"/>
        <w:jc w:val="both"/>
        <w:rPr>
          <w:b/>
          <w:bCs/>
        </w:rPr>
      </w:pPr>
      <w:r>
        <w:rPr>
          <w:b/>
          <w:bCs/>
          <w:color w:val="000000"/>
        </w:rPr>
        <w:t>ABSTRACT</w:t>
      </w:r>
    </w:p>
    <w:p w14:paraId="398066D0">
      <w:pPr>
        <w:spacing w:line="360" w:lineRule="auto"/>
        <w:ind w:firstLine="1440"/>
        <w:jc w:val="both"/>
        <w:rPr>
          <w:color w:val="000000"/>
        </w:rPr>
      </w:pPr>
      <w:r>
        <w:rPr>
          <w:color w:val="000000"/>
        </w:rPr>
        <w:t>This study aimed to evaluate the effectiveness of the CoRTEX: A CNN-Based Mathematical Device for Solving Rational Equations and Rational Functions. Specifically, the study assessed the difference in student performance before and after using the device, as well as its acceptability among students and teachers. A descriptive-correlational research design was employed, involving 84 Grade 11 students and 5 teachers. Data were collected through researcher-made questionnaires, pretest and post-test, and analyzed using weighted mean and z-test. The study results showed high acceptability ratings from students in areas such as usability (3.</w:t>
      </w:r>
      <w:r>
        <w:t>76</w:t>
      </w:r>
      <w:r>
        <w:rPr>
          <w:color w:val="000000"/>
        </w:rPr>
        <w:t>), technical aspects (3.90), and device design (</w:t>
      </w:r>
      <w:r>
        <w:t>3.73</w:t>
      </w:r>
      <w:r>
        <w:rPr>
          <w:color w:val="000000"/>
        </w:rPr>
        <w:t xml:space="preserve">). Similarly, the findings indicated high acceptability ratings from teachers </w:t>
      </w:r>
      <w:r>
        <w:t>along with accuracy</w:t>
      </w:r>
      <w:r>
        <w:rPr>
          <w:color w:val="000000"/>
        </w:rPr>
        <w:t xml:space="preserve"> of solving and graphing (3.</w:t>
      </w:r>
      <w:r>
        <w:t>98</w:t>
      </w:r>
      <w:r>
        <w:rPr>
          <w:color w:val="000000"/>
        </w:rPr>
        <w:t>), pedagogical value (3.80), usability (3.</w:t>
      </w:r>
      <w:r>
        <w:t>86</w:t>
      </w:r>
      <w:r>
        <w:rPr>
          <w:color w:val="000000"/>
        </w:rPr>
        <w:t>), technical aspects (3.84), and device design (3.82). Additionally, the z-test results revealed a highly significant difference between the post-test and pre-test means, with a z-statistic of 8.62 and a p-value of 0.00225, leading to the rejection of the null hypothesis. The findings of the study indicate that the CoRTEX device is an effective and highly acceptable mathematical device for improving students’ performance in solving and graphing rational equations and rational functions. It is recommended to further enhance the device’s interface clarity, screen size, and adaptability for broader subject integration to make it more engaging, user-friendly, and applicable across various learning areas.</w:t>
      </w:r>
    </w:p>
    <w:p w14:paraId="2BC7A5DB">
      <w:pPr>
        <w:pStyle w:val="4"/>
        <w:spacing w:line="360" w:lineRule="auto"/>
        <w:ind w:left="0" w:firstLine="720"/>
        <w:jc w:val="both"/>
        <w:rPr>
          <w:b/>
          <w:bCs/>
          <w:color w:val="000000"/>
          <w:sz w:val="24"/>
          <w:szCs w:val="24"/>
        </w:rPr>
      </w:pPr>
      <w:bookmarkStart w:id="14" w:name="_p1cx3yhfiz3y" w:colFirst="0" w:colLast="0"/>
      <w:bookmarkEnd w:id="14"/>
    </w:p>
    <w:p w14:paraId="5AAB9EDF">
      <w:pPr>
        <w:pStyle w:val="4"/>
        <w:spacing w:line="360" w:lineRule="auto"/>
        <w:ind w:left="720"/>
        <w:jc w:val="both"/>
        <w:rPr>
          <w:i/>
          <w:iCs/>
          <w:color w:val="000000"/>
          <w:sz w:val="24"/>
          <w:szCs w:val="24"/>
        </w:rPr>
      </w:pPr>
      <w:bookmarkStart w:id="15" w:name="_wyzk7vlg4i8m" w:colFirst="0" w:colLast="0"/>
      <w:bookmarkEnd w:id="15"/>
      <w:r>
        <w:rPr>
          <w:b/>
          <w:bCs/>
          <w:i/>
          <w:iCs/>
          <w:color w:val="000000"/>
          <w:sz w:val="24"/>
          <w:szCs w:val="24"/>
        </w:rPr>
        <w:t xml:space="preserve">Keywords: </w:t>
      </w:r>
      <w:r>
        <w:rPr>
          <w:i/>
          <w:iCs/>
          <w:color w:val="000000"/>
          <w:sz w:val="24"/>
          <w:szCs w:val="24"/>
        </w:rPr>
        <w:t>Rational Equation, Rational Function, Mathematical Device,    Convolutional Neural Network (CNN) Based Device</w:t>
      </w:r>
    </w:p>
    <w:p w14:paraId="064D59CE">
      <w:pPr>
        <w:pStyle w:val="4"/>
        <w:spacing w:line="360" w:lineRule="auto"/>
        <w:ind w:left="0"/>
        <w:jc w:val="both"/>
        <w:rPr>
          <w:b/>
          <w:bCs/>
          <w:color w:val="000000"/>
          <w:sz w:val="24"/>
          <w:szCs w:val="24"/>
        </w:rPr>
      </w:pPr>
      <w:bookmarkStart w:id="16" w:name="_7s8e8g6lbz7g" w:colFirst="0" w:colLast="0"/>
      <w:bookmarkEnd w:id="16"/>
    </w:p>
    <w:p w14:paraId="4FE35815">
      <w:pPr>
        <w:jc w:val="both"/>
      </w:pPr>
    </w:p>
    <w:p w14:paraId="01C3353D">
      <w:pPr>
        <w:jc w:val="both"/>
      </w:pPr>
    </w:p>
    <w:p w14:paraId="67E747DB">
      <w:pPr>
        <w:ind w:left="0"/>
        <w:jc w:val="both"/>
      </w:pPr>
    </w:p>
    <w:p w14:paraId="7A22F415">
      <w:pPr>
        <w:ind w:left="0"/>
        <w:jc w:val="both"/>
      </w:pPr>
    </w:p>
    <w:p w14:paraId="7D6B29EC">
      <w:pPr>
        <w:ind w:left="0"/>
        <w:jc w:val="center"/>
        <w:rPr>
          <w:b/>
          <w:bCs/>
        </w:rPr>
      </w:pPr>
      <w:r>
        <w:rPr>
          <w:b/>
          <w:bCs/>
        </w:rPr>
        <w:t>CHAPTER I</w:t>
      </w:r>
    </w:p>
    <w:p w14:paraId="1E4EFE22">
      <w:pPr>
        <w:ind w:left="0"/>
        <w:jc w:val="center"/>
        <w:rPr>
          <w:b/>
          <w:bCs/>
        </w:rPr>
      </w:pPr>
      <w:r>
        <w:rPr>
          <w:b/>
          <w:bCs/>
        </w:rPr>
        <w:t>THE PROBLEM AND ITS SETTING</w:t>
      </w:r>
    </w:p>
    <w:p w14:paraId="439FC594">
      <w:pPr>
        <w:ind w:left="0"/>
        <w:jc w:val="both"/>
        <w:rPr>
          <w:b/>
          <w:bCs/>
        </w:rPr>
      </w:pPr>
    </w:p>
    <w:p w14:paraId="4740D33C">
      <w:pPr>
        <w:ind w:left="720"/>
        <w:jc w:val="both"/>
        <w:rPr>
          <w:b/>
          <w:bCs/>
        </w:rPr>
      </w:pPr>
      <w:r>
        <w:rPr>
          <w:b/>
          <w:bCs/>
        </w:rPr>
        <w:br w:type="textWrapping"/>
      </w:r>
      <w:r>
        <w:rPr>
          <w:b/>
          <w:bCs/>
        </w:rPr>
        <w:t>INTRODUCTION</w:t>
      </w:r>
    </w:p>
    <w:p w14:paraId="542155B7">
      <w:pPr>
        <w:shd w:val="clear" w:color="auto" w:fill="FFFFFF"/>
        <w:spacing w:before="240" w:after="240" w:line="360" w:lineRule="auto"/>
        <w:ind w:left="720" w:firstLine="720"/>
        <w:jc w:val="both"/>
        <w:rPr>
          <w:b/>
          <w:bCs/>
          <w:color w:val="0F1115"/>
        </w:rPr>
      </w:pPr>
      <w:r>
        <w:rPr>
          <w:color w:val="0F1115"/>
        </w:rPr>
        <w:t>Mathematics is a fundamental discipline that cultivates essential skills in problem-solving, critical thinking, and logical analysis. Its applications are ubiquitous, serving as the foundational language for science, technology, engineering, and countless professions. From everyday tasks to groundbreaking innovations, mathematics provides the tools to analyze data, model complex situations, and create effective solutions. Despite its critical importance, it is often perceived as one of the most challenging subjects in school curricula. Many students, from high school to college, struggle with abstract concepts and complex problems, which can lead to frustration and anxiety. However, this challenge can be mitigated through innovative teaching strategies, interactive tools, and engaging methods that transform mathematical learning from a daunting task into an accessible and even enjoyable endeavor.</w:t>
      </w:r>
    </w:p>
    <w:p w14:paraId="2F8C325A">
      <w:pPr>
        <w:pStyle w:val="5"/>
        <w:keepNext w:val="0"/>
        <w:keepLines w:val="0"/>
        <w:shd w:val="clear" w:color="auto" w:fill="FFFFFF"/>
        <w:spacing w:before="240" w:after="240" w:line="360" w:lineRule="auto"/>
        <w:ind w:left="0" w:firstLine="720"/>
        <w:jc w:val="both"/>
        <w:rPr>
          <w:b/>
          <w:bCs/>
          <w:i w:val="0"/>
          <w:iCs w:val="0"/>
          <w:color w:val="0F1115"/>
        </w:rPr>
      </w:pPr>
      <w:bookmarkStart w:id="17" w:name="_mdjxggw1d571" w:colFirst="0" w:colLast="0"/>
      <w:bookmarkEnd w:id="17"/>
      <w:r>
        <w:rPr>
          <w:b/>
          <w:bCs/>
          <w:i w:val="0"/>
          <w:iCs w:val="0"/>
          <w:color w:val="0F1115"/>
        </w:rPr>
        <w:t>BACKGROUND OF THE STUDY</w:t>
      </w:r>
    </w:p>
    <w:p w14:paraId="4A4ABC69">
      <w:pPr>
        <w:shd w:val="clear" w:color="auto" w:fill="FFFFFF"/>
        <w:spacing w:line="360" w:lineRule="auto"/>
        <w:ind w:left="720" w:firstLine="720"/>
        <w:jc w:val="both"/>
        <w:rPr>
          <w:color w:val="0F1115"/>
        </w:rPr>
      </w:pPr>
      <w:r>
        <w:rPr>
          <w:color w:val="0F1115"/>
        </w:rPr>
        <w:t>Within the broad scope of mathematics, specific topics present pronounced difficulties for learners. A rational function, defined as the ratio of two polynomials, and a rational equation, which contains such expressions, are cornerstones of the senior high school curriculum. These concepts are vital prerequisites for higher-level studies in calculus and advanced algebra. Mastering them requires students to synthesize multiple skills, including factoring, finding common denominators, and—most critically—identifying domain restrictions and checking for extraneous solutions.</w:t>
      </w:r>
    </w:p>
    <w:p w14:paraId="21DE6CAD">
      <w:pPr>
        <w:shd w:val="clear" w:color="auto" w:fill="FFFFFF"/>
        <w:spacing w:line="360" w:lineRule="auto"/>
        <w:ind w:left="720" w:firstLine="720"/>
        <w:jc w:val="both"/>
        <w:rPr>
          <w:color w:val="0F1115"/>
        </w:rPr>
      </w:pPr>
      <w:r>
        <w:rPr>
          <w:color w:val="0F1115"/>
        </w:rPr>
        <w:t>However, in the Philippine context, these topics present a persistent and significant learning obstacle. Research and classroom observations consistently show that students struggle with their abstract and highly procedural nature. This difficulty often stems from a fragile foundation in prerequisite skills like fraction operations and algebraic manipulation, leading to common misconceptions such as erroneous cancellation of terms. These struggles contribute to widening performance gaps and fostering mathematics anxiety, which further impedes effective learning.</w:t>
      </w:r>
    </w:p>
    <w:p w14:paraId="66E923D8">
      <w:pPr>
        <w:shd w:val="clear" w:color="auto" w:fill="FFFFFF"/>
        <w:spacing w:line="360" w:lineRule="auto"/>
        <w:ind w:left="720" w:firstLine="720"/>
        <w:jc w:val="both"/>
        <w:rPr>
          <w:color w:val="0F1115"/>
        </w:rPr>
      </w:pPr>
      <w:r>
        <w:rPr>
          <w:color w:val="0F1115"/>
        </w:rPr>
        <w:t>Consequently, the challenge of teaching and learning rational functions and equations is not merely a topic-specific issue but a central problem in mathematics education. The procedural demands often cause students to prioritize rote memorization of steps over deep conceptual understanding, leading to a cycle of errors and frustration. Addressing this challenge is crucial, as overcoming it is key to unlocking students' broader mathematical competence and critical thinking abilities.</w:t>
      </w:r>
    </w:p>
    <w:p w14:paraId="4C5CE5E2">
      <w:pPr>
        <w:shd w:val="clear" w:color="auto" w:fill="FFFFFF"/>
        <w:spacing w:line="360" w:lineRule="auto"/>
        <w:ind w:left="720" w:firstLine="720"/>
        <w:jc w:val="both"/>
        <w:rPr>
          <w:color w:val="0F1115"/>
        </w:rPr>
      </w:pPr>
      <w:r>
        <w:rPr>
          <w:color w:val="0F1115"/>
        </w:rPr>
        <w:t>A study conducted in Zambales revealed that Grade 8 learners often committed errors when simplifying rational expressions, such as “simple cancellation” and “cancellation by subtraction” (Salud &amp; Suan, 2020). These misconceptions highlight weak foundations in fraction operations and factoring. At the senior high school level, teachers have identified rational functions and equations as among the most difficult topics in General Mathematics (De Roxas &amp; Cruz, 2021; Manalo &amp; Garcia, 2022). This difficulty stems from the abstract nature of the topic, which demands not only algebraic skills but also conceptual understanding of restrictions and asymptotes.</w:t>
      </w:r>
    </w:p>
    <w:p w14:paraId="501196B1">
      <w:pPr>
        <w:shd w:val="clear" w:color="auto" w:fill="FFFFFF"/>
        <w:spacing w:line="360" w:lineRule="auto"/>
        <w:ind w:left="720" w:firstLine="720"/>
        <w:jc w:val="both"/>
        <w:rPr>
          <w:color w:val="0F1115"/>
        </w:rPr>
      </w:pPr>
      <w:r>
        <w:rPr>
          <w:color w:val="0F1115"/>
        </w:rPr>
        <w:t>Further, Philippine studies on algebra learning have reported that students tend to prioritize rote procedures over conceptual reasoning (Reyes &amp; Villanueva, 2020). When solving rational equations, this manifests in students applying steps mechanically—such as multiplying across denominators—without validating the solution against domain restrictions. Such reliance on procedures exacerbates learning gaps and contributes to mathematics anxiety (Bautista, 2021). Another significant factor is students’ weak “structure sense,” or their ability to recognize and manipulate algebraic structures (Santos, 2018). This results in inappropriate cancellations and difficulty in factoring, hindering the process of simplification and equation solving (Cruz &amp; Mendoza, 2023). The literature confirms that rational equations and functions pose a substantial challenge to Filipino learners due to fragile algebra foundations, misconceptions, and reliance on procedural knowledge.</w:t>
      </w:r>
    </w:p>
    <w:p w14:paraId="116D1A28">
      <w:pPr>
        <w:shd w:val="clear" w:color="auto" w:fill="FFFFFF"/>
        <w:spacing w:line="360" w:lineRule="auto"/>
        <w:ind w:left="720" w:firstLine="720"/>
        <w:jc w:val="both"/>
        <w:rPr>
          <w:color w:val="0F1115"/>
        </w:rPr>
      </w:pPr>
      <w:r>
        <w:rPr>
          <w:color w:val="0F1115"/>
        </w:rPr>
        <w:t>The Philippine government has recognized the need to improve education, as demonstrated by Republic Act No. 10533, the Enhanced Basic Education Act of 2013, which aims to equip students with critical thinking and problem-solving skills. Incorporating technology into mathematics education has been shown to enhance learning outcomes by making abstract concepts more tangible and providing real-time visual feedback (Méndez-Balbuena et al., 2022).</w:t>
      </w:r>
    </w:p>
    <w:p w14:paraId="4EC1340D">
      <w:pPr>
        <w:shd w:val="clear" w:color="auto" w:fill="FFFFFF"/>
        <w:spacing w:line="360" w:lineRule="auto"/>
        <w:ind w:left="720" w:firstLine="720"/>
        <w:jc w:val="both"/>
        <w:rPr>
          <w:color w:val="0F1115"/>
        </w:rPr>
      </w:pPr>
      <w:r>
        <w:rPr>
          <w:color w:val="0F1115"/>
        </w:rPr>
        <w:t>Building on this, the researcher developed "CoRTEX: A CNN-Based Mathematical Device for Solving Rational Equations and Rational Functions." This innovative system allows students to input problems through handwritten recognition. Rather than simply providing answers, CoRTEX generates step-by-step solutions and, for rational functions, corresponding graphs, allowing learners to visualize concepts and strengthen their understanding. The device also integrates a classroom dashboard system, enabling teachers to monitor student performance, identify class-wide weaknesses, and deliver targeted lessons.</w:t>
      </w:r>
    </w:p>
    <w:p w14:paraId="3C7601E8">
      <w:pPr>
        <w:shd w:val="clear" w:color="auto" w:fill="FFFFFF"/>
        <w:spacing w:line="360" w:lineRule="auto"/>
        <w:ind w:left="720" w:firstLine="720"/>
        <w:jc w:val="both"/>
      </w:pPr>
      <w:r>
        <w:rPr>
          <w:color w:val="0F1115"/>
        </w:rPr>
        <w:t>Furthermore, CoRTEX is designed to operate online and offline, ensuring accessibility in areas with limited internet connectivity. By promoting step-by-step reasoning, supporting personalized feedback, and streamlining classroom management, CoRTEX has the potential to enhance mathematics education, empower teachers, and bridge educational gaps in underserved communities.</w:t>
      </w:r>
    </w:p>
    <w:p w14:paraId="23FE91F3">
      <w:pPr>
        <w:pStyle w:val="4"/>
        <w:spacing w:line="360" w:lineRule="auto"/>
        <w:ind w:left="0"/>
        <w:jc w:val="both"/>
        <w:rPr>
          <w:b/>
          <w:bCs/>
          <w:color w:val="000000"/>
          <w:sz w:val="24"/>
          <w:szCs w:val="24"/>
        </w:rPr>
      </w:pPr>
      <w:bookmarkStart w:id="18" w:name="_j1coemt97o86" w:colFirst="0" w:colLast="0"/>
      <w:bookmarkEnd w:id="18"/>
    </w:p>
    <w:p w14:paraId="610F101B">
      <w:pPr>
        <w:pStyle w:val="4"/>
        <w:spacing w:line="360" w:lineRule="auto"/>
        <w:ind w:left="0" w:firstLine="720"/>
        <w:jc w:val="both"/>
        <w:rPr>
          <w:b/>
          <w:bCs/>
          <w:color w:val="000000"/>
          <w:sz w:val="24"/>
          <w:szCs w:val="24"/>
        </w:rPr>
      </w:pPr>
      <w:bookmarkStart w:id="19" w:name="_bht57bdi8bnb" w:colFirst="0" w:colLast="0"/>
      <w:bookmarkEnd w:id="19"/>
      <w:r>
        <w:rPr>
          <w:b/>
          <w:bCs/>
          <w:color w:val="000000"/>
          <w:sz w:val="24"/>
          <w:szCs w:val="24"/>
        </w:rPr>
        <w:t>STATEMENT OF THE PROBLEM</w:t>
      </w:r>
    </w:p>
    <w:p w14:paraId="0F4D2B58">
      <w:pPr>
        <w:spacing w:line="360" w:lineRule="auto"/>
        <w:jc w:val="both"/>
      </w:pPr>
      <w:r>
        <w:t xml:space="preserve"> </w:t>
      </w:r>
      <w:r>
        <w:tab/>
      </w:r>
      <w:r>
        <w:t xml:space="preserve">This study focused on the development and evaluation of CoRTEX: A CNN-Based Mathematical Device for Solving Rational Equations and  Rational Functions. The device was designed to solve rational equations and provide step-by-step solutions while offering teacher monitoring features. </w:t>
      </w:r>
    </w:p>
    <w:p w14:paraId="254F2BE2">
      <w:pPr>
        <w:spacing w:line="360" w:lineRule="auto"/>
        <w:jc w:val="both"/>
      </w:pPr>
      <w:r>
        <w:t xml:space="preserve">     The study sought to answer the following questions: </w:t>
      </w:r>
    </w:p>
    <w:p w14:paraId="744593D5">
      <w:pPr>
        <w:spacing w:line="360" w:lineRule="auto"/>
        <w:jc w:val="both"/>
      </w:pPr>
      <w:r>
        <w:t xml:space="preserve">     1.What is the level of acceptability of CoRTEx to students in terms of: </w:t>
      </w:r>
    </w:p>
    <w:p w14:paraId="7DD4BCA5">
      <w:pPr>
        <w:spacing w:line="360" w:lineRule="auto"/>
        <w:ind w:firstLine="1440"/>
        <w:jc w:val="both"/>
      </w:pPr>
      <w:r>
        <w:t>1.1 usability;</w:t>
      </w:r>
    </w:p>
    <w:p w14:paraId="4C40B2A6">
      <w:pPr>
        <w:spacing w:line="360" w:lineRule="auto"/>
        <w:ind w:left="720"/>
        <w:jc w:val="both"/>
      </w:pPr>
      <w:r>
        <w:t xml:space="preserve"> </w:t>
      </w:r>
      <w:r>
        <w:tab/>
      </w:r>
      <w:r>
        <w:t xml:space="preserve">1.2 technical aspects; and </w:t>
      </w:r>
    </w:p>
    <w:p w14:paraId="09202A51">
      <w:pPr>
        <w:spacing w:line="360" w:lineRule="auto"/>
        <w:ind w:left="720" w:firstLine="720"/>
        <w:jc w:val="both"/>
      </w:pPr>
      <w:r>
        <w:t>1.3 device design?</w:t>
      </w:r>
    </w:p>
    <w:p w14:paraId="065B3E18">
      <w:pPr>
        <w:spacing w:line="360" w:lineRule="auto"/>
        <w:jc w:val="both"/>
      </w:pPr>
      <w:r>
        <w:t xml:space="preserve">      2. What is the level of acceptability of CoRTEx to teachers in terms of:</w:t>
      </w:r>
    </w:p>
    <w:p w14:paraId="341CCDFA">
      <w:pPr>
        <w:spacing w:line="360" w:lineRule="auto"/>
        <w:ind w:left="720" w:firstLine="720"/>
        <w:jc w:val="both"/>
      </w:pPr>
      <w:r>
        <w:t>2.1 accuracy of device in solving and graphing;</w:t>
      </w:r>
    </w:p>
    <w:p w14:paraId="3DA8B24B">
      <w:pPr>
        <w:spacing w:line="360" w:lineRule="auto"/>
        <w:ind w:left="720" w:firstLine="720"/>
        <w:jc w:val="both"/>
      </w:pPr>
      <w:r>
        <w:t>2.2 pedagogical value;</w:t>
      </w:r>
    </w:p>
    <w:p w14:paraId="4F44C33D">
      <w:pPr>
        <w:spacing w:line="360" w:lineRule="auto"/>
        <w:ind w:left="720" w:firstLine="720"/>
        <w:jc w:val="both"/>
      </w:pPr>
      <w:r>
        <w:t xml:space="preserve">2.3 usability; </w:t>
      </w:r>
    </w:p>
    <w:p w14:paraId="44516DCF">
      <w:pPr>
        <w:spacing w:line="360" w:lineRule="auto"/>
        <w:ind w:left="720" w:firstLine="720"/>
        <w:jc w:val="both"/>
      </w:pPr>
      <w:r>
        <w:t xml:space="preserve">2.4 technical aspects; and </w:t>
      </w:r>
    </w:p>
    <w:p w14:paraId="66D83549">
      <w:pPr>
        <w:spacing w:line="360" w:lineRule="auto"/>
        <w:ind w:left="720" w:firstLine="720"/>
        <w:jc w:val="both"/>
      </w:pPr>
      <w:r>
        <w:t xml:space="preserve">2.5 device design? </w:t>
      </w:r>
    </w:p>
    <w:p w14:paraId="534BE338">
      <w:pPr>
        <w:spacing w:line="360" w:lineRule="auto"/>
        <w:jc w:val="both"/>
      </w:pPr>
      <w:r>
        <w:t xml:space="preserve">     3. Is there a significant difference in students' performance in solving rational equations before and after using CoRTEX: A CNN-Based Mathematical Device for Solving Rational Equations and  Rational Functions?</w:t>
      </w:r>
    </w:p>
    <w:p w14:paraId="06DAABFE">
      <w:pPr>
        <w:pStyle w:val="4"/>
        <w:spacing w:before="280" w:after="280" w:line="360" w:lineRule="auto"/>
        <w:ind w:left="0"/>
        <w:jc w:val="both"/>
        <w:rPr>
          <w:b/>
          <w:bCs/>
          <w:color w:val="000000"/>
          <w:sz w:val="24"/>
          <w:szCs w:val="24"/>
        </w:rPr>
      </w:pPr>
      <w:bookmarkStart w:id="20" w:name="_czavplniyta3" w:colFirst="0" w:colLast="0"/>
      <w:bookmarkEnd w:id="20"/>
      <w:r>
        <w:rPr>
          <w:sz w:val="24"/>
          <w:szCs w:val="24"/>
        </w:rPr>
        <w:tab/>
      </w:r>
      <w:r>
        <w:rPr>
          <w:b/>
          <w:bCs/>
          <w:color w:val="000000"/>
          <w:sz w:val="24"/>
          <w:szCs w:val="24"/>
        </w:rPr>
        <w:t>RESEARCH OBJECTIVES</w:t>
      </w:r>
    </w:p>
    <w:p w14:paraId="75526BF1">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720" w:firstLine="720"/>
        <w:jc w:val="both"/>
        <w:rPr>
          <w:color w:val="0F1115"/>
        </w:rPr>
      </w:pPr>
      <w:r>
        <w:rPr>
          <w:color w:val="0F1115"/>
        </w:rPr>
        <w:t>This study was sought to determine the effect of the CNN-Based Mathematical Device entitled CoRTEX on the following dimensions:</w:t>
      </w:r>
    </w:p>
    <w:p w14:paraId="7B54AC1E">
      <w:pPr>
        <w:numPr>
          <w:ilvl w:val="0"/>
          <w:numId w:val="1"/>
        </w:numPr>
        <w:shd w:val="clear" w:color="auto" w:fill="FFFFFF"/>
        <w:spacing w:before="240" w:line="360" w:lineRule="auto"/>
        <w:ind w:left="1380" w:right="-180"/>
        <w:jc w:val="both"/>
      </w:pPr>
      <w:r>
        <w:rPr>
          <w:color w:val="0F1115"/>
        </w:rPr>
        <w:t>Determine the acceptability level of the CoRTEX device to:</w:t>
      </w:r>
      <w:r>
        <w:rPr>
          <w:color w:val="0F1115"/>
        </w:rPr>
        <w:br w:type="textWrapping"/>
      </w:r>
      <w:r>
        <w:rPr>
          <w:color w:val="0F1115"/>
        </w:rPr>
        <w:t>a. Students in terms of its usability, technical aspects, and device design.</w:t>
      </w:r>
      <w:r>
        <w:rPr>
          <w:color w:val="0F1115"/>
        </w:rPr>
        <w:br w:type="textWrapping"/>
      </w:r>
      <w:r>
        <w:rPr>
          <w:color w:val="0F1115"/>
        </w:rPr>
        <w:t>b. Teachers in terms of its accuracy, pedagogical value, usability, technical aspects, and device design.</w:t>
      </w:r>
    </w:p>
    <w:p w14:paraId="2E065D92">
      <w:pPr>
        <w:numPr>
          <w:ilvl w:val="0"/>
          <w:numId w:val="1"/>
        </w:numPr>
        <w:shd w:val="clear" w:color="auto" w:fill="FFFFFF"/>
        <w:spacing w:line="360" w:lineRule="auto"/>
        <w:ind w:left="1380" w:right="-90"/>
        <w:jc w:val="both"/>
      </w:pPr>
      <w:r>
        <w:rPr>
          <w:color w:val="0F1115"/>
        </w:rPr>
        <w:t>Determine and evaluate the performance level of the students in:</w:t>
      </w:r>
      <w:r>
        <w:rPr>
          <w:color w:val="0F1115"/>
        </w:rPr>
        <w:br w:type="textWrapping"/>
      </w:r>
      <w:r>
        <w:rPr>
          <w:color w:val="0F1115"/>
        </w:rPr>
        <w:t>a. Solving rational equations before the implementation of the CoRTEX device.</w:t>
      </w:r>
      <w:r>
        <w:rPr>
          <w:color w:val="0F1115"/>
        </w:rPr>
        <w:br w:type="textWrapping"/>
      </w:r>
      <w:r>
        <w:rPr>
          <w:color w:val="0F1115"/>
        </w:rPr>
        <w:t>b. Solving rational equations after the implementation of the CoRTEX device.</w:t>
      </w:r>
      <w:r>
        <w:rPr>
          <w:color w:val="0F1115"/>
        </w:rPr>
        <w:br w:type="textWrapping"/>
      </w:r>
      <w:r>
        <w:rPr>
          <w:color w:val="0F1115"/>
        </w:rPr>
        <w:t>c. Determining if a significant difference exists between their performance before and after using the device.</w:t>
      </w:r>
    </w:p>
    <w:p w14:paraId="2B5B1A58">
      <w:pPr>
        <w:numPr>
          <w:ilvl w:val="0"/>
          <w:numId w:val="1"/>
        </w:numPr>
        <w:shd w:val="clear" w:color="auto" w:fill="FFFFFF"/>
        <w:spacing w:after="360" w:line="360" w:lineRule="auto"/>
        <w:ind w:left="1380" w:right="-180"/>
        <w:jc w:val="both"/>
      </w:pPr>
      <w:r>
        <w:rPr>
          <w:color w:val="0F1115"/>
        </w:rPr>
        <w:t>Determine the overall effectiveness of the CoRTEX device as an educational tool for teaching and learning rational equations and rational functions.</w:t>
      </w:r>
    </w:p>
    <w:p w14:paraId="14F87D79">
      <w:pPr>
        <w:pStyle w:val="4"/>
        <w:shd w:val="clear" w:color="auto" w:fill="FFFFFF"/>
        <w:spacing w:before="240" w:after="240" w:line="360" w:lineRule="auto"/>
        <w:ind w:left="0" w:firstLine="720"/>
        <w:jc w:val="both"/>
        <w:rPr>
          <w:b/>
          <w:bCs/>
          <w:color w:val="000000"/>
          <w:sz w:val="24"/>
          <w:szCs w:val="24"/>
        </w:rPr>
      </w:pPr>
      <w:bookmarkStart w:id="21" w:name="_haio9ud1jgqo" w:colFirst="0" w:colLast="0"/>
      <w:bookmarkEnd w:id="21"/>
      <w:r>
        <w:rPr>
          <w:b/>
          <w:bCs/>
          <w:color w:val="000000"/>
          <w:sz w:val="24"/>
          <w:szCs w:val="24"/>
        </w:rPr>
        <w:t>HYPOTHESES</w:t>
      </w:r>
    </w:p>
    <w:p w14:paraId="444FBB27">
      <w:pPr>
        <w:numPr>
          <w:ilvl w:val="0"/>
          <w:numId w:val="2"/>
        </w:numPr>
        <w:shd w:val="clear" w:color="auto" w:fill="FFFFFF"/>
        <w:spacing w:before="240" w:line="360" w:lineRule="auto"/>
        <w:jc w:val="both"/>
      </w:pPr>
      <w:r>
        <w:rPr>
          <w:color w:val="0F1115"/>
        </w:rPr>
        <w:t>Null Hypothesis (H₀): There is no significant difference in the population mean performance scores of students in solving rational equations before and after using the CoRTEX device.</w:t>
      </w:r>
    </w:p>
    <w:p w14:paraId="2B599A04">
      <w:pPr>
        <w:numPr>
          <w:ilvl w:val="0"/>
          <w:numId w:val="2"/>
        </w:numPr>
        <w:shd w:val="clear" w:color="auto" w:fill="FFFFFF"/>
        <w:spacing w:after="240" w:line="360" w:lineRule="auto"/>
        <w:jc w:val="both"/>
      </w:pPr>
      <w:r>
        <w:rPr>
          <w:color w:val="0F1115"/>
        </w:rPr>
        <w:t>Alternative Hypothesis (Hₐ): There is a significant difference in the population mean performance scores of students in solving rational equations before and after using the CoRTEX device.</w:t>
      </w:r>
    </w:p>
    <w:p w14:paraId="333BA261">
      <w:pPr>
        <w:pStyle w:val="4"/>
        <w:spacing w:before="0" w:after="0" w:line="360" w:lineRule="auto"/>
        <w:ind w:left="0" w:firstLine="720"/>
        <w:jc w:val="both"/>
        <w:rPr>
          <w:b/>
          <w:bCs/>
          <w:color w:val="000000"/>
          <w:sz w:val="24"/>
          <w:szCs w:val="24"/>
        </w:rPr>
      </w:pPr>
      <w:bookmarkStart w:id="22" w:name="_7xfj7nhfa40d" w:colFirst="0" w:colLast="0"/>
      <w:bookmarkEnd w:id="22"/>
      <w:r>
        <w:rPr>
          <w:b/>
          <w:bCs/>
          <w:color w:val="000000"/>
          <w:sz w:val="24"/>
          <w:szCs w:val="24"/>
        </w:rPr>
        <w:t>SCOPE AND DELIMITATION</w:t>
      </w:r>
    </w:p>
    <w:p w14:paraId="4DCE2FAF">
      <w:pPr>
        <w:pBdr>
          <w:top w:val="none" w:color="auto" w:sz="0" w:space="0"/>
          <w:left w:val="none" w:color="auto" w:sz="0" w:space="0"/>
          <w:bottom w:val="none" w:color="auto" w:sz="0" w:space="0"/>
          <w:right w:val="none" w:color="auto" w:sz="0" w:space="0"/>
          <w:between w:val="none" w:color="auto" w:sz="0" w:space="0"/>
        </w:pBdr>
        <w:spacing w:line="360" w:lineRule="auto"/>
        <w:ind w:left="720" w:firstLine="720"/>
        <w:jc w:val="both"/>
        <w:rPr>
          <w:color w:val="0F1115"/>
        </w:rPr>
      </w:pPr>
      <w:r>
        <w:rPr>
          <w:color w:val="0F1115"/>
        </w:rPr>
        <w:t>This study was conducted during the school year 2025–2026 at Camarines Norte Senior High School. The research focused on the development and evaluation of the CoRTEx device for solving  rational equations and functions.</w:t>
      </w:r>
    </w:p>
    <w:p w14:paraId="47345B4C">
      <w:pPr>
        <w:pBdr>
          <w:top w:val="none" w:color="auto" w:sz="0" w:space="0"/>
          <w:left w:val="none" w:color="auto" w:sz="0" w:space="0"/>
          <w:bottom w:val="none" w:color="auto" w:sz="0" w:space="0"/>
          <w:right w:val="none" w:color="auto" w:sz="0" w:space="0"/>
          <w:between w:val="none" w:color="auto" w:sz="0" w:space="0"/>
        </w:pBdr>
        <w:spacing w:line="360" w:lineRule="auto"/>
        <w:ind w:left="720" w:firstLine="720"/>
        <w:jc w:val="both"/>
        <w:rPr>
          <w:color w:val="0F1115"/>
        </w:rPr>
      </w:pPr>
      <w:r>
        <w:rPr>
          <w:color w:val="0F1115"/>
        </w:rPr>
        <w:t xml:space="preserve">The scope was delimited to a final sample of 84 Grade 11 students randomly selected via Slovin's Formula from 106 struggling students for the performance and acceptability testing. Moreover, five Mathematics teachers for the acceptability evaluation. The device's core functionality was limited to solving rational equations and functions for this initial study. </w:t>
      </w:r>
      <w:r>
        <w:rPr>
          <w:color w:val="0F1115"/>
          <w:highlight w:val="white"/>
        </w:rPr>
        <w:t xml:space="preserve">The system’s networking capability was empirically validated to support a stable connection for up to 50 devices simultaneously, which served as the practical upper limit for this study's classroom testing. While the underlying design is designed to theoretically support over more than  200 users, the 50-user threshold provides a controlled and reliable benchmark for the current research scope. </w:t>
      </w:r>
      <w:r>
        <w:rPr>
          <w:color w:val="0F1115"/>
        </w:rPr>
        <w:t>The teachers' role was strictly confined to evaluating the device's acceptability.</w:t>
      </w:r>
    </w:p>
    <w:p w14:paraId="1513E79C">
      <w:pPr>
        <w:pBdr>
          <w:top w:val="none" w:color="auto" w:sz="0" w:space="0"/>
          <w:left w:val="none" w:color="auto" w:sz="0" w:space="0"/>
          <w:bottom w:val="none" w:color="auto" w:sz="0" w:space="0"/>
          <w:right w:val="none" w:color="auto" w:sz="0" w:space="0"/>
          <w:between w:val="none" w:color="auto" w:sz="0" w:space="0"/>
        </w:pBdr>
        <w:spacing w:line="360" w:lineRule="auto"/>
        <w:ind w:left="720" w:firstLine="720"/>
        <w:jc w:val="both"/>
        <w:rPr>
          <w:color w:val="0F1115"/>
        </w:rPr>
      </w:pPr>
      <w:r>
        <w:rPr>
          <w:color w:val="0F1115"/>
        </w:rPr>
        <w:t>However, it is important to note that the device's design allows for future expansion. While it is currently limited to rational equations and functions, the proponents can easily integrate new, advanced modules to significantly broaden its educational scope. This includes extending its capabilities to cover a wider range of functions, such as exponential functions, inverse functions, logarithmic functions, trigonometric functions, and polynomial functions. In the future, the proponents can easily add new lessons and problems, like statistics, trigonometry or calculus, making its potential for growth very large.</w:t>
      </w:r>
    </w:p>
    <w:p w14:paraId="04811E20">
      <w:pPr>
        <w:pBdr>
          <w:top w:val="none" w:color="auto" w:sz="0" w:space="0"/>
          <w:left w:val="none" w:color="auto" w:sz="0" w:space="0"/>
          <w:bottom w:val="none" w:color="auto" w:sz="0" w:space="0"/>
          <w:right w:val="none" w:color="auto" w:sz="0" w:space="0"/>
          <w:between w:val="none" w:color="auto" w:sz="0" w:space="0"/>
        </w:pBdr>
        <w:spacing w:line="360" w:lineRule="auto"/>
        <w:ind w:left="720" w:firstLine="720"/>
        <w:jc w:val="both"/>
        <w:rPr>
          <w:color w:val="0F1115"/>
        </w:rPr>
      </w:pPr>
      <w:r>
        <w:rPr>
          <w:color w:val="0F1115"/>
        </w:rPr>
        <w:t>The delimitations specify that the study did not include high-achieving students, Grade 12 students, or teachers from other subjects. Consequently, the findings on the effectiveness and acceptability of CoRTex are strictly confined to its use with struggling students in the specific context of rational equations and functions at the participating school.</w:t>
      </w:r>
    </w:p>
    <w:p w14:paraId="38D0394E">
      <w:pPr>
        <w:pBdr>
          <w:top w:val="none" w:color="auto" w:sz="0" w:space="0"/>
          <w:left w:val="none" w:color="auto" w:sz="0" w:space="0"/>
          <w:bottom w:val="none" w:color="auto" w:sz="0" w:space="0"/>
          <w:right w:val="none" w:color="auto" w:sz="0" w:space="0"/>
          <w:between w:val="none" w:color="auto" w:sz="0" w:space="0"/>
        </w:pBdr>
        <w:spacing w:line="360" w:lineRule="auto"/>
        <w:ind w:left="720" w:firstLine="720"/>
        <w:jc w:val="both"/>
        <w:rPr>
          <w:color w:val="0F1115"/>
        </w:rPr>
      </w:pPr>
    </w:p>
    <w:p w14:paraId="4835D4E1">
      <w:pPr>
        <w:pStyle w:val="4"/>
        <w:spacing w:before="0" w:after="0" w:line="360" w:lineRule="auto"/>
        <w:ind w:left="0" w:firstLine="720"/>
        <w:jc w:val="both"/>
        <w:rPr>
          <w:b/>
          <w:bCs/>
          <w:color w:val="000000"/>
          <w:sz w:val="24"/>
          <w:szCs w:val="24"/>
        </w:rPr>
      </w:pPr>
      <w:bookmarkStart w:id="23" w:name="_lyxf2ogn4uf7" w:colFirst="0" w:colLast="0"/>
      <w:bookmarkEnd w:id="23"/>
      <w:r>
        <w:rPr>
          <w:b/>
          <w:bCs/>
          <w:color w:val="000000"/>
          <w:sz w:val="24"/>
          <w:szCs w:val="24"/>
        </w:rPr>
        <w:t>SIGNIFICANCE OF THE STUDY</w:t>
      </w:r>
    </w:p>
    <w:p w14:paraId="56FBA503">
      <w:pPr>
        <w:spacing w:line="360" w:lineRule="auto"/>
        <w:jc w:val="both"/>
      </w:pPr>
      <w:r>
        <w:t xml:space="preserve">     </w:t>
      </w:r>
      <w:r>
        <w:tab/>
      </w:r>
      <w:r>
        <w:t>Mastery of General Mathematics supports student success in senior high school. Rational equations and functions are among the most difficult topics in this subject. CoRTEx was developed to address these challenges. The study is important for the following stakeholders:</w:t>
      </w:r>
    </w:p>
    <w:p w14:paraId="4DAF5B4D">
      <w:pPr>
        <w:spacing w:line="360" w:lineRule="auto"/>
        <w:jc w:val="both"/>
      </w:pPr>
      <w:r>
        <w:rPr>
          <w:b/>
          <w:bCs/>
        </w:rPr>
        <w:t xml:space="preserve">      </w:t>
      </w:r>
      <w:r>
        <w:rPr>
          <w:b/>
          <w:bCs/>
        </w:rPr>
        <w:tab/>
      </w:r>
      <w:r>
        <w:rPr>
          <w:b/>
          <w:bCs/>
        </w:rPr>
        <w:t>Students</w:t>
      </w:r>
      <w:r>
        <w:t xml:space="preserve">. CoRTEx offers an interactive way to learn rational equations. It provides step-by-step solutions that guide problem solving and reduce errors. It makes lessons more engaging and helps students focus and understand better. </w:t>
      </w:r>
    </w:p>
    <w:p w14:paraId="1B87BDE2">
      <w:pPr>
        <w:spacing w:line="360" w:lineRule="auto"/>
        <w:jc w:val="both"/>
      </w:pPr>
      <w:r>
        <w:rPr>
          <w:b/>
          <w:bCs/>
        </w:rPr>
        <w:t xml:space="preserve">     </w:t>
      </w:r>
      <w:r>
        <w:rPr>
          <w:b/>
          <w:bCs/>
        </w:rPr>
        <w:tab/>
      </w:r>
      <w:r>
        <w:rPr>
          <w:b/>
          <w:bCs/>
        </w:rPr>
        <w:t>Teachers.</w:t>
      </w:r>
      <w:r>
        <w:t xml:space="preserve"> CoRTEx gives teachers a tool to support classroom instruction. It shows clear solutions, tracks errors, and monitors student performance. It helps teachers explain lessons more effectively and assess learning in real time. </w:t>
      </w:r>
    </w:p>
    <w:p w14:paraId="11FA02AB">
      <w:pPr>
        <w:spacing w:line="360" w:lineRule="auto"/>
        <w:ind w:firstLine="1440"/>
        <w:jc w:val="both"/>
      </w:pPr>
      <w:r>
        <w:rPr>
          <w:b/>
          <w:bCs/>
        </w:rPr>
        <w:t>School Administrators</w:t>
      </w:r>
      <w:r>
        <w:t xml:space="preserve">. CoRTEx provides data that can guide academic decisions. The findings of this study support intervention programs that improve mathematics teaching and learning. It helps schools raise performance in General Mathematics. </w:t>
      </w:r>
      <w:r>
        <w:tab/>
      </w:r>
    </w:p>
    <w:p w14:paraId="71F398C8">
      <w:pPr>
        <w:spacing w:line="360" w:lineRule="auto"/>
        <w:ind w:firstLine="1440"/>
        <w:jc w:val="both"/>
      </w:pPr>
      <w:r>
        <w:rPr>
          <w:b/>
          <w:bCs/>
        </w:rPr>
        <w:t>Community.</w:t>
      </w:r>
      <w:r>
        <w:t xml:space="preserve"> CoRTEx supports education even without internet access. It promotes digital literacy and strengthens problem-solving skills. It prepares students with abilities that are useful for future studies and work.</w:t>
      </w:r>
    </w:p>
    <w:p w14:paraId="35D4907C">
      <w:pPr>
        <w:spacing w:line="360" w:lineRule="auto"/>
        <w:ind w:firstLine="1440"/>
        <w:jc w:val="both"/>
      </w:pPr>
      <w:r>
        <w:rPr>
          <w:b/>
          <w:bCs/>
        </w:rPr>
        <w:t>Researchers.</w:t>
      </w:r>
      <w:r>
        <w:t xml:space="preserve"> CoRTEx shows how technology transforms mathematics education. It supports self-directed learning. It integrates curiosity and engagement. It builds appreciation for mathematics. By promoting exploration and independent study, the device develops a positive mindset for problem-solving and strengthens understanding of mathematical concepts.</w:t>
      </w:r>
    </w:p>
    <w:p w14:paraId="0FE05F27">
      <w:pPr>
        <w:spacing w:line="360" w:lineRule="auto"/>
        <w:ind w:firstLine="1440"/>
        <w:jc w:val="both"/>
      </w:pPr>
      <w:r>
        <w:rPr>
          <w:b/>
          <w:bCs/>
        </w:rPr>
        <w:t>Programmers.</w:t>
      </w:r>
      <w:r>
        <w:t xml:space="preserve"> CoRTEx inspires the creation of new applications. Developers can improve the device or design similar tools. Its features in solving equations and supporting interactive learning provide insights for building educational software. These tools can simplify teaching and improve how students learn mathematics. </w:t>
      </w:r>
    </w:p>
    <w:p w14:paraId="3208C4A2">
      <w:pPr>
        <w:spacing w:line="360" w:lineRule="auto"/>
        <w:jc w:val="both"/>
      </w:pPr>
      <w:r>
        <w:rPr>
          <w:b/>
          <w:bCs/>
        </w:rPr>
        <w:t xml:space="preserve"> </w:t>
      </w:r>
      <w:r>
        <w:rPr>
          <w:b/>
          <w:bCs/>
        </w:rPr>
        <w:tab/>
      </w:r>
      <w:r>
        <w:rPr>
          <w:b/>
          <w:bCs/>
        </w:rPr>
        <w:t>Future Researchers.</w:t>
      </w:r>
      <w:r>
        <w:t xml:space="preserve"> CoRTEx creates a strong base for further study on technology in mathematics education. Future work can refine its features and test new methods for teaching. Adding functions like adaptive feedback or real-time collaboration may make learning more engaging. Continued research can produce advanced interactive tools that improve student understanding of mathematics.</w:t>
      </w:r>
    </w:p>
    <w:p w14:paraId="1D94F43E">
      <w:pPr>
        <w:spacing w:line="360" w:lineRule="auto"/>
        <w:ind w:left="0" w:firstLine="720"/>
        <w:jc w:val="both"/>
        <w:rPr>
          <w:b/>
          <w:bCs/>
        </w:rPr>
      </w:pPr>
    </w:p>
    <w:p w14:paraId="0E97E17A">
      <w:pPr>
        <w:spacing w:line="360" w:lineRule="auto"/>
        <w:ind w:left="0" w:firstLine="720"/>
        <w:jc w:val="both"/>
        <w:rPr>
          <w:b/>
          <w:bCs/>
        </w:rPr>
      </w:pPr>
      <w:r>
        <w:rPr>
          <w:b/>
          <w:bCs/>
        </w:rPr>
        <w:t xml:space="preserve">DEFINITION OF TERMS  </w:t>
      </w:r>
    </w:p>
    <w:p w14:paraId="6AD4D340">
      <w:pPr>
        <w:spacing w:line="360" w:lineRule="auto"/>
        <w:ind w:firstLine="1440"/>
        <w:jc w:val="both"/>
      </w:pPr>
      <w:r>
        <w:t>Below are the terminologies used in this study which are defined conceptually and operationally for better understanding.</w:t>
      </w:r>
    </w:p>
    <w:p w14:paraId="5D61F5F2">
      <w:pPr>
        <w:spacing w:line="360" w:lineRule="auto"/>
        <w:ind w:left="720" w:firstLine="720"/>
        <w:jc w:val="both"/>
        <w:rPr>
          <w:color w:val="FF0000"/>
        </w:rPr>
      </w:pPr>
      <w:r>
        <w:rPr>
          <w:b/>
          <w:bCs/>
        </w:rPr>
        <w:t xml:space="preserve">CoRTEx. </w:t>
      </w:r>
      <w:r>
        <w:t>Computational Rational Tutor with Extended Possibilities.</w:t>
      </w:r>
      <w:r>
        <w:rPr>
          <w:color w:val="FF0000"/>
        </w:rPr>
        <w:t xml:space="preserve"> </w:t>
      </w:r>
      <w:r>
        <w:t>It is a Mathematical Device with Convolutional Neural Network and Written Recognition for Solving Rational Equations and Rational Functions.</w:t>
      </w:r>
    </w:p>
    <w:p w14:paraId="471B8C01">
      <w:pPr>
        <w:spacing w:line="360" w:lineRule="auto"/>
        <w:ind w:left="720" w:firstLine="720"/>
        <w:jc w:val="both"/>
      </w:pPr>
      <w:r>
        <w:rPr>
          <w:b/>
          <w:bCs/>
        </w:rPr>
        <w:t xml:space="preserve">Convolutional Neural Network (CNN). </w:t>
      </w:r>
      <w:r>
        <w:t xml:space="preserve">This is a type of feedforward neural network that learns features via filter (or kernel) optimization. This type of deep learning network has been applied to process and make predictions from many different types of data including text, images and audio. </w:t>
      </w:r>
    </w:p>
    <w:p w14:paraId="237009A3">
      <w:pPr>
        <w:spacing w:line="360" w:lineRule="auto"/>
        <w:ind w:firstLine="1440"/>
        <w:jc w:val="both"/>
        <w:rPr>
          <w:b/>
          <w:bCs/>
        </w:rPr>
      </w:pPr>
    </w:p>
    <w:p w14:paraId="6ABA02BE">
      <w:pPr>
        <w:spacing w:line="360" w:lineRule="auto"/>
        <w:ind w:firstLine="1440"/>
        <w:jc w:val="both"/>
        <w:rPr>
          <w:b/>
          <w:bCs/>
        </w:rPr>
      </w:pPr>
      <w:r>
        <w:rPr>
          <w:b/>
          <w:bCs/>
        </w:rPr>
        <w:t>Deep Learning.</w:t>
      </w:r>
      <w:r>
        <w:t xml:space="preserve"> Is a subset of </w:t>
      </w:r>
      <w:r>
        <w:fldChar w:fldCharType="begin"/>
      </w:r>
      <w:r>
        <w:instrText xml:space="preserve"> HYPERLINK "https://www.ibm.com/think/topics/machine-learning?" \h </w:instrText>
      </w:r>
      <w:r>
        <w:fldChar w:fldCharType="separate"/>
      </w:r>
      <w:r>
        <w:t>machine learning</w:t>
      </w:r>
      <w:r>
        <w:fldChar w:fldCharType="end"/>
      </w:r>
      <w:r>
        <w:t> that uses multilayered </w:t>
      </w:r>
      <w:r>
        <w:fldChar w:fldCharType="begin"/>
      </w:r>
      <w:r>
        <w:instrText xml:space="preserve"> HYPERLINK "https://www.ibm.com/think/topics/neural-networks?" \h </w:instrText>
      </w:r>
      <w:r>
        <w:fldChar w:fldCharType="separate"/>
      </w:r>
      <w:r>
        <w:t>neural networks</w:t>
      </w:r>
      <w:r>
        <w:fldChar w:fldCharType="end"/>
      </w:r>
      <w:r>
        <w:t>, called deep neural networks, to simulate the complex decision-making power of the human brain. Some form of deep learning powers most of the </w:t>
      </w:r>
      <w:r>
        <w:fldChar w:fldCharType="begin"/>
      </w:r>
      <w:r>
        <w:instrText xml:space="preserve"> HYPERLINK "https://www.ibm.com/think/topics/artificial-intelligence?" \h </w:instrText>
      </w:r>
      <w:r>
        <w:fldChar w:fldCharType="separate"/>
      </w:r>
      <w:r>
        <w:t>artificial intelligence (AI)</w:t>
      </w:r>
      <w:r>
        <w:fldChar w:fldCharType="end"/>
      </w:r>
      <w:r>
        <w:t> applications in our lives today.</w:t>
      </w:r>
    </w:p>
    <w:p w14:paraId="5EF4DDA0">
      <w:pPr>
        <w:spacing w:line="360" w:lineRule="auto"/>
        <w:ind w:firstLine="1440"/>
        <w:jc w:val="both"/>
        <w:rPr>
          <w:b/>
          <w:bCs/>
        </w:rPr>
      </w:pPr>
    </w:p>
    <w:p w14:paraId="3B876FD4">
      <w:pPr>
        <w:spacing w:line="360" w:lineRule="auto"/>
        <w:ind w:firstLine="1440"/>
        <w:jc w:val="both"/>
      </w:pPr>
      <w:r>
        <w:rPr>
          <w:b/>
          <w:bCs/>
        </w:rPr>
        <w:t>Pedagogical Value.</w:t>
      </w:r>
      <w:r>
        <w:t xml:space="preserve"> This measures how the device supports learning. It focuses on student understanding, engagement, and performance. Mathematics teachers of Camarines Norte Senior High School assess this based on student feedback, performance results, and comprehension levels. The goal is to see how well the device helps students learn inverse functions.</w:t>
      </w:r>
    </w:p>
    <w:p w14:paraId="50F70461">
      <w:pPr>
        <w:spacing w:line="360" w:lineRule="auto"/>
        <w:jc w:val="both"/>
      </w:pPr>
      <w:r>
        <w:tab/>
      </w:r>
    </w:p>
    <w:p w14:paraId="01BD6930">
      <w:pPr>
        <w:spacing w:line="360" w:lineRule="auto"/>
        <w:ind w:firstLine="1440"/>
        <w:jc w:val="both"/>
      </w:pPr>
      <w:r>
        <w:rPr>
          <w:b/>
          <w:bCs/>
          <w:color w:val="0F1115"/>
          <w:highlight w:val="white"/>
        </w:rPr>
        <w:t>Technology Acceptance Model (TAM)</w:t>
      </w:r>
      <w:r>
        <w:rPr>
          <w:color w:val="0F1115"/>
          <w:highlight w:val="white"/>
        </w:rPr>
        <w:t xml:space="preserve"> This is a theory that explains how users come to accept and use a new technology. </w:t>
      </w:r>
    </w:p>
    <w:p w14:paraId="02208867">
      <w:pPr>
        <w:spacing w:line="360" w:lineRule="auto"/>
        <w:ind w:firstLine="1440"/>
        <w:jc w:val="both"/>
        <w:rPr>
          <w:b/>
          <w:bCs/>
        </w:rPr>
      </w:pPr>
      <w:r>
        <w:rPr>
          <w:b/>
          <w:bCs/>
        </w:rPr>
        <w:tab/>
      </w:r>
    </w:p>
    <w:p w14:paraId="2A802F08">
      <w:pPr>
        <w:spacing w:line="360" w:lineRule="auto"/>
        <w:ind w:firstLine="1440"/>
        <w:jc w:val="both"/>
      </w:pPr>
      <w:r>
        <w:rPr>
          <w:b/>
          <w:bCs/>
        </w:rPr>
        <w:t xml:space="preserve">Raspberry Pi. </w:t>
      </w:r>
      <w:r>
        <w:t>The Raspberry Pi is a small, affordable single-board computer developed by the Raspberry Pi Foundation.It is designed to promote computer science education and is widely used in electronics projects, programming, robotics, and IoT (Internet of Things).</w:t>
      </w:r>
    </w:p>
    <w:p w14:paraId="517161B0">
      <w:pPr>
        <w:spacing w:line="360" w:lineRule="auto"/>
        <w:jc w:val="both"/>
        <w:rPr>
          <w:color w:val="FF0000"/>
        </w:rPr>
      </w:pPr>
      <w:r>
        <w:rPr>
          <w:color w:val="FF0000"/>
        </w:rPr>
        <w:tab/>
      </w:r>
    </w:p>
    <w:p w14:paraId="17B273E6">
      <w:pPr>
        <w:spacing w:line="360" w:lineRule="auto"/>
        <w:ind w:firstLine="1440"/>
        <w:jc w:val="both"/>
      </w:pPr>
      <w:r>
        <w:rPr>
          <w:b/>
          <w:bCs/>
        </w:rPr>
        <w:t>XP-Pen.</w:t>
      </w:r>
      <w:r>
        <w:t xml:space="preserve"> The XP-Pen is a digital drawing tablet and stylus brand used for handwritten input, digital art, and graphic design. It allows users to write, draw, or sketch directly on a tablet surface, with the input appearing on a computer screen in real time.</w:t>
      </w:r>
    </w:p>
    <w:p w14:paraId="0A1BDB5C">
      <w:pPr>
        <w:ind w:left="0"/>
        <w:jc w:val="both"/>
      </w:pPr>
    </w:p>
    <w:p w14:paraId="3A654332">
      <w:pPr>
        <w:ind w:left="0"/>
        <w:jc w:val="both"/>
      </w:pPr>
    </w:p>
    <w:p w14:paraId="19D894B0">
      <w:pPr>
        <w:ind w:left="0"/>
        <w:jc w:val="both"/>
      </w:pPr>
    </w:p>
    <w:p w14:paraId="5ABC0A62">
      <w:pPr>
        <w:ind w:left="0"/>
        <w:jc w:val="both"/>
      </w:pPr>
    </w:p>
    <w:p w14:paraId="0991270C">
      <w:pPr>
        <w:ind w:left="0"/>
        <w:jc w:val="both"/>
      </w:pPr>
    </w:p>
    <w:p w14:paraId="4422E628">
      <w:pPr>
        <w:ind w:left="0"/>
        <w:jc w:val="both"/>
      </w:pPr>
    </w:p>
    <w:p w14:paraId="6534F749">
      <w:pPr>
        <w:ind w:left="0"/>
        <w:jc w:val="both"/>
      </w:pPr>
    </w:p>
    <w:p w14:paraId="6390B0B6">
      <w:pPr>
        <w:ind w:left="0"/>
        <w:jc w:val="center"/>
        <w:rPr>
          <w:b/>
          <w:bCs/>
        </w:rPr>
      </w:pPr>
    </w:p>
    <w:p w14:paraId="01CB0F25">
      <w:pPr>
        <w:ind w:left="0"/>
        <w:jc w:val="center"/>
        <w:rPr>
          <w:b/>
          <w:bCs/>
        </w:rPr>
      </w:pPr>
    </w:p>
    <w:p w14:paraId="561459E8">
      <w:pPr>
        <w:ind w:left="0"/>
        <w:jc w:val="center"/>
        <w:rPr>
          <w:b/>
          <w:bCs/>
        </w:rPr>
      </w:pPr>
    </w:p>
    <w:p w14:paraId="0EBD3A84">
      <w:pPr>
        <w:ind w:left="0"/>
        <w:jc w:val="center"/>
        <w:rPr>
          <w:b/>
          <w:bCs/>
        </w:rPr>
      </w:pPr>
    </w:p>
    <w:p w14:paraId="721C8115">
      <w:pPr>
        <w:ind w:left="0"/>
        <w:jc w:val="center"/>
        <w:rPr>
          <w:b/>
          <w:bCs/>
        </w:rPr>
      </w:pPr>
    </w:p>
    <w:p w14:paraId="092C4945">
      <w:pPr>
        <w:ind w:left="0"/>
        <w:jc w:val="center"/>
        <w:rPr>
          <w:b/>
          <w:bCs/>
        </w:rPr>
      </w:pPr>
    </w:p>
    <w:p w14:paraId="0754B190">
      <w:pPr>
        <w:ind w:left="0"/>
        <w:jc w:val="center"/>
        <w:rPr>
          <w:b/>
          <w:bCs/>
        </w:rPr>
      </w:pPr>
    </w:p>
    <w:p w14:paraId="1AC5D406">
      <w:pPr>
        <w:ind w:left="0"/>
        <w:jc w:val="center"/>
        <w:rPr>
          <w:b/>
          <w:bCs/>
        </w:rPr>
      </w:pPr>
    </w:p>
    <w:p w14:paraId="4304A471">
      <w:pPr>
        <w:ind w:left="0"/>
        <w:jc w:val="center"/>
        <w:rPr>
          <w:b/>
          <w:bCs/>
        </w:rPr>
      </w:pPr>
    </w:p>
    <w:p w14:paraId="34A0CBFA">
      <w:pPr>
        <w:ind w:left="0"/>
        <w:jc w:val="center"/>
        <w:rPr>
          <w:b/>
          <w:bCs/>
        </w:rPr>
      </w:pPr>
    </w:p>
    <w:p w14:paraId="42B25840">
      <w:pPr>
        <w:ind w:left="0"/>
        <w:jc w:val="center"/>
        <w:rPr>
          <w:b/>
          <w:bCs/>
        </w:rPr>
      </w:pPr>
    </w:p>
    <w:p w14:paraId="051D813A">
      <w:pPr>
        <w:ind w:left="0"/>
        <w:jc w:val="center"/>
        <w:rPr>
          <w:b/>
          <w:bCs/>
        </w:rPr>
      </w:pPr>
    </w:p>
    <w:p w14:paraId="16A8C07B">
      <w:pPr>
        <w:ind w:left="0"/>
        <w:jc w:val="center"/>
        <w:rPr>
          <w:b/>
          <w:bCs/>
        </w:rPr>
      </w:pPr>
    </w:p>
    <w:p w14:paraId="27EC596C">
      <w:pPr>
        <w:ind w:left="0"/>
        <w:jc w:val="center"/>
        <w:rPr>
          <w:b/>
          <w:bCs/>
        </w:rPr>
      </w:pPr>
      <w:r>
        <w:rPr>
          <w:b/>
          <w:bCs/>
        </w:rPr>
        <w:t xml:space="preserve">CHAPTER II </w:t>
      </w:r>
    </w:p>
    <w:p w14:paraId="00F996BC">
      <w:pPr>
        <w:ind w:left="0"/>
        <w:jc w:val="center"/>
        <w:rPr>
          <w:b/>
          <w:bCs/>
          <w:color w:val="000000"/>
        </w:rPr>
      </w:pPr>
      <w:r>
        <w:rPr>
          <w:b/>
          <w:bCs/>
          <w:color w:val="000000"/>
        </w:rPr>
        <w:t>REVIEW OF RELATED LITERATURE AND STUDIES</w:t>
      </w:r>
    </w:p>
    <w:p w14:paraId="2AD5D1BA">
      <w:pPr>
        <w:ind w:left="0"/>
        <w:jc w:val="both"/>
        <w:rPr>
          <w:b/>
          <w:bCs/>
        </w:rPr>
      </w:pPr>
    </w:p>
    <w:p w14:paraId="69014866">
      <w:pPr>
        <w:spacing w:line="360" w:lineRule="auto"/>
        <w:ind w:firstLine="1440"/>
        <w:jc w:val="both"/>
        <w:rPr>
          <w:color w:val="0F1115"/>
        </w:rPr>
      </w:pPr>
      <w:r>
        <w:rPr>
          <w:color w:val="0F1115"/>
        </w:rPr>
        <w:t>This chapter synthesizes both international and local literature to establish a robust foundation for the study. This begins by examining the global landscape of challenges in learning rational functions and the emergence of AI-based solvers, then narrows its focus to the specific context of the Philippine educational system. The review culminates in identifying the research gap that the "CoRTEx" mathematical device aims to address.</w:t>
      </w:r>
    </w:p>
    <w:p w14:paraId="7ED3061A">
      <w:pPr>
        <w:spacing w:line="360" w:lineRule="auto"/>
        <w:ind w:firstLine="1440"/>
        <w:jc w:val="both"/>
        <w:rPr>
          <w:color w:val="0F1115"/>
        </w:rPr>
      </w:pPr>
      <w:r>
        <w:rPr>
          <w:color w:val="0F1115"/>
        </w:rPr>
        <w:t>Globally, rational functions are recognized as a significant threshold concept in mathematics. International studies in mathematics education have consistently detailed the multifaceted difficulties students face. The work of Panaoura et al. (2009) identified rational functions as a critical point where the integration of knowledge of polynomials, factorization, and function domains often fails. Even (1998) emphasized the cognitive hurdle presented by the dual nature of rational expressions, which must be understood both as a process (a calculation) and an object (a single entity). This complexity is compounded by abstract concepts like discontinuities and asymptotic behavior, which Zaslavsky (1997) found to be frequently misunderstood, leading to profound and persistent conceptual errors.</w:t>
      </w:r>
    </w:p>
    <w:p w14:paraId="013C02E3">
      <w:pPr>
        <w:spacing w:line="360" w:lineRule="auto"/>
        <w:ind w:firstLine="1440"/>
        <w:jc w:val="both"/>
        <w:rPr>
          <w:color w:val="0F1115"/>
        </w:rPr>
      </w:pPr>
      <w:r>
        <w:rPr>
          <w:color w:val="0F1115"/>
        </w:rPr>
        <w:t>The procedural demands are equally rigorous. Solving rational equations is a multi-step process vulnerable to single-point failure. Research by Bossé &amp; Nandakumar (2005) confirmed that procedural fluency is fragile; an error in factoring, applying a domain restriction, or checking for extraneous roots inevitably leads to an incorrect solution, underscoring the topic's inherent difficulty.</w:t>
      </w:r>
    </w:p>
    <w:p w14:paraId="4BD0A701">
      <w:pPr>
        <w:spacing w:line="360" w:lineRule="auto"/>
        <w:ind w:firstLine="1440"/>
        <w:jc w:val="both"/>
        <w:rPr>
          <w:color w:val="0F1115"/>
        </w:rPr>
      </w:pPr>
      <w:r>
        <w:rPr>
          <w:color w:val="0F1115"/>
        </w:rPr>
        <w:t>In response to such challenges, the international research community has explored Artificial Intelligence, particularly Convolutional Neural Networks (CNNs), for mathematical problem-solving. Seminal projects like the IM2LATEX project by Deng et al. (2017) demonstrated the powerful capability of CNNs to recognize and translate mathematical expressions from images into structured code. Building on this, researchers like Wirkuttis &amp; Seidl (2023) have developed hybrid models that combine CNNs with symbolic solvers to address basic polynomial and linear equations with increasing accuracy.</w:t>
      </w:r>
    </w:p>
    <w:p w14:paraId="060950E7">
      <w:pPr>
        <w:spacing w:line="360" w:lineRule="auto"/>
        <w:ind w:firstLine="1440"/>
        <w:jc w:val="both"/>
        <w:rPr>
          <w:color w:val="0F1115"/>
        </w:rPr>
      </w:pPr>
      <w:r>
        <w:rPr>
          <w:color w:val="0F1115"/>
        </w:rPr>
        <w:t xml:space="preserve">However, a critical gap remains in these international efforts. These general-purpose math solvers often lack the specialized logic to robustly handle the unique complexities of </w:t>
      </w:r>
      <w:r>
        <w:rPr>
          <w:i/>
          <w:iCs/>
          <w:color w:val="0F1115"/>
        </w:rPr>
        <w:t>rational</w:t>
      </w:r>
      <w:r>
        <w:rPr>
          <w:color w:val="0F1115"/>
        </w:rPr>
        <w:t xml:space="preserve"> expressions. They frequently struggle with differentiating between a removable discontinuity (hole) and a vertical asymptote, automatically identifying and rejecting extraneous solutions, and correctly simplifying nested expressions, which requires deep, rule-based algebraic understanding beyond pattern matching.</w:t>
      </w:r>
    </w:p>
    <w:p w14:paraId="6723551D">
      <w:pPr>
        <w:spacing w:line="360" w:lineRule="auto"/>
        <w:ind w:firstLine="1440"/>
        <w:jc w:val="both"/>
        <w:rPr>
          <w:color w:val="0F1115"/>
        </w:rPr>
      </w:pPr>
      <w:r>
        <w:rPr>
          <w:color w:val="0F1115"/>
        </w:rPr>
        <w:t>The challenges identified in international literature are mirrored and magnified within the Philippine educational context. Local studies and national assessment data consistently pinpoint algebra, particularly rational functions, as a critical area of weakness. A study by Burgos (2018) on Grade 11 STEM students in a Manila public school found that rational expressions and equations consistently yielded the lowest scores, attributed to fragile foundational skills in factoring and a lack of conceptual depth.</w:t>
      </w:r>
    </w:p>
    <w:p w14:paraId="49C3FCA5">
      <w:pPr>
        <w:spacing w:line="360" w:lineRule="auto"/>
        <w:ind w:firstLine="1440"/>
        <w:jc w:val="both"/>
        <w:rPr>
          <w:color w:val="0F1115"/>
        </w:rPr>
      </w:pPr>
      <w:r>
        <w:rPr>
          <w:color w:val="0F1115"/>
        </w:rPr>
        <w:t>This problem persists at the tertiary level. Research by Dela Cruz and Reyes (2020) with engineering students in a state university identified the "undefining process"—the failure to consider domain restrictions—as the most prevalent error when solving rational equations. This alignment with global findings confirms that the core difficulty is universal, but its impact is acutely felt in the local academic performance.</w:t>
      </w:r>
    </w:p>
    <w:p w14:paraId="4443990D">
      <w:pPr>
        <w:spacing w:line="360" w:lineRule="auto"/>
        <w:ind w:firstLine="1440"/>
        <w:jc w:val="both"/>
        <w:rPr>
          <w:color w:val="0F1115"/>
        </w:rPr>
      </w:pPr>
      <w:r>
        <w:rPr>
          <w:color w:val="0F1115"/>
        </w:rPr>
        <w:t>In recognition of these persistent challenges, the Philippine educational system has actively promoted technology integration. The DepEd Computerization Program and the K-12 curriculum explicitly encourage ICT use to enhance learning. A meta-analysis by Gonzales et al. (2021) on Philippine STEM education concluded that tools like GeoGebra and mobile learning apps significantly boost student engagement and conceptual understanding.</w:t>
      </w:r>
    </w:p>
    <w:p w14:paraId="765858A3">
      <w:pPr>
        <w:spacing w:line="360" w:lineRule="auto"/>
        <w:ind w:firstLine="1440"/>
        <w:jc w:val="both"/>
        <w:rPr>
          <w:color w:val="0F1115"/>
        </w:rPr>
      </w:pPr>
      <w:r>
        <w:rPr>
          <w:color w:val="0F1115"/>
        </w:rPr>
        <w:t>However, local studies also reveal a limitation. Research such as that by Torres (2019), which used Computer Algebra Systems (CAS), showed positive results but relied on generalized software not tailored to the specific learning competencies or common error patterns of Filipino students. Gonzales et al. (2021) explicitly noted a shortage of "localized and specialized digital tools" that target specific, high-difficulty topics, indicating that off-the-shelf international solutions are not fully adequate.</w:t>
      </w:r>
    </w:p>
    <w:p w14:paraId="646A44E1">
      <w:pPr>
        <w:spacing w:line="360" w:lineRule="auto"/>
        <w:ind w:firstLine="1440"/>
        <w:jc w:val="both"/>
        <w:rPr>
          <w:color w:val="0F1115"/>
        </w:rPr>
      </w:pPr>
      <w:r>
        <w:rPr>
          <w:color w:val="0F1115"/>
        </w:rPr>
        <w:t>While there is a push towards digital solutions, the local landscape for advanced AI in education is nascent. A project from the University of the Philippines by Santos et al. (2022) developed an OCR for handwritten math problems, but its scope was limited to digitization, not the complex cognitive task of solving equations. This highlights the technological gap between basic digitization and an intelligent, dedicated solving engine.</w:t>
      </w:r>
    </w:p>
    <w:p w14:paraId="3FD7412F">
      <w:pPr>
        <w:spacing w:line="360" w:lineRule="auto"/>
        <w:ind w:firstLine="1440"/>
        <w:jc w:val="both"/>
        <w:rPr>
          <w:color w:val="0F1115"/>
        </w:rPr>
      </w:pPr>
    </w:p>
    <w:p w14:paraId="40F7CBA1">
      <w:pPr>
        <w:pStyle w:val="5"/>
        <w:keepNext w:val="0"/>
        <w:keepLines w:val="0"/>
        <w:shd w:val="clear" w:color="auto" w:fill="FFFFFF"/>
        <w:spacing w:before="0" w:after="0" w:line="360" w:lineRule="auto"/>
        <w:jc w:val="both"/>
        <w:rPr>
          <w:b/>
          <w:bCs/>
          <w:i w:val="0"/>
          <w:iCs w:val="0"/>
          <w:color w:val="0F1115"/>
        </w:rPr>
      </w:pPr>
      <w:bookmarkStart w:id="24" w:name="_wnfcv8vdcfw" w:colFirst="0" w:colLast="0"/>
      <w:bookmarkEnd w:id="24"/>
      <w:r>
        <w:rPr>
          <w:b/>
          <w:bCs/>
          <w:i w:val="0"/>
          <w:iCs w:val="0"/>
          <w:color w:val="0F1115"/>
        </w:rPr>
        <w:t>SYNTHESIS AND RESEARCH GAP</w:t>
      </w:r>
    </w:p>
    <w:p w14:paraId="19194971">
      <w:pPr>
        <w:pStyle w:val="5"/>
        <w:keepNext w:val="0"/>
        <w:keepLines w:val="0"/>
        <w:shd w:val="clear" w:color="auto" w:fill="FFFFFF"/>
        <w:spacing w:before="0" w:after="0" w:line="360" w:lineRule="auto"/>
        <w:ind w:firstLine="1440"/>
        <w:jc w:val="both"/>
        <w:rPr>
          <w:i w:val="0"/>
          <w:iCs w:val="0"/>
          <w:color w:val="0F1115"/>
        </w:rPr>
      </w:pPr>
      <w:bookmarkStart w:id="25" w:name="_wzvh8d91gag9" w:colFirst="0" w:colLast="0"/>
      <w:bookmarkEnd w:id="25"/>
      <w:r>
        <w:rPr>
          <w:i w:val="0"/>
          <w:iCs w:val="0"/>
          <w:color w:val="0F1115"/>
        </w:rPr>
        <w:t>The integration of international and local literature reveals a clear and compelling narrative that firmly establishes both the problem and the opportunity for this study. Internationally, rational functions are consistently identified as a complex and challenging topic, with student difficulties deeply rooted in both conceptual understanding and procedural execution. This global challenge is acutely reflected in the Philippine educational context, where local studies and national assessments confirm that rational expressions and equations represent a significant academic bottleneck for students at both secondary and tertiary levels. The convergence of international and local findings underscores that this is a universal problem with specific, pronounced effects within the local learning environment.</w:t>
      </w:r>
    </w:p>
    <w:p w14:paraId="1E09AFAF">
      <w:pPr>
        <w:pStyle w:val="5"/>
        <w:keepNext w:val="0"/>
        <w:keepLines w:val="0"/>
        <w:shd w:val="clear" w:color="auto" w:fill="FFFFFF"/>
        <w:spacing w:before="0" w:after="0" w:line="360" w:lineRule="auto"/>
        <w:ind w:firstLine="1440"/>
        <w:jc w:val="both"/>
        <w:rPr>
          <w:i w:val="0"/>
          <w:iCs w:val="0"/>
          <w:color w:val="0F1115"/>
        </w:rPr>
      </w:pPr>
      <w:bookmarkStart w:id="26" w:name="_l3q8vb4wq8y6" w:colFirst="0" w:colLast="0"/>
      <w:bookmarkEnd w:id="26"/>
      <w:r>
        <w:rPr>
          <w:i w:val="0"/>
          <w:iCs w:val="0"/>
          <w:color w:val="0F1115"/>
        </w:rPr>
        <w:t>In seeking solutions, the literature points to two promising yet incomplete pathways. On the international front, Convolutional Neural Networks (CNNs) have emerged as a technological frontier for mathematical problem-solving, demonstrating remarkable capabilities in recognizing and processing mathematical expressions. However, these general-purpose solvers lack the specialized logic to reliably handle the intricate requirements of rational mathematics, such as managing discontinuities and validating domains. Simultaneously, within the Philippines, there is a strong, policy-driven push to integrate technology into education, yet the available tools are often too generic or lack the sophistication to function as dedicated intelligent tutors for this specific topic.</w:t>
      </w:r>
    </w:p>
    <w:p w14:paraId="541B93F5">
      <w:pPr>
        <w:pStyle w:val="5"/>
        <w:keepNext w:val="0"/>
        <w:keepLines w:val="0"/>
        <w:shd w:val="clear" w:color="auto" w:fill="FFFFFF"/>
        <w:spacing w:before="0" w:after="0" w:line="360" w:lineRule="auto"/>
        <w:ind w:firstLine="1440"/>
        <w:jc w:val="both"/>
        <w:rPr>
          <w:i w:val="0"/>
          <w:iCs w:val="0"/>
          <w:color w:val="0F1115"/>
        </w:rPr>
      </w:pPr>
      <w:bookmarkStart w:id="27" w:name="_6kl4u5bacon2" w:colFirst="0" w:colLast="0"/>
      <w:bookmarkEnd w:id="27"/>
      <w:r>
        <w:rPr>
          <w:i w:val="0"/>
          <w:iCs w:val="0"/>
          <w:color w:val="0F1115"/>
        </w:rPr>
        <w:t>Therefore, a significant and strategic gap exists precisely at the intersection of advanced artificial intelligence and localized educational needs. While international research provides the technological blueprint in the form of CNNs, and local research definitively identifies the problem area, rational functions—alongside policy support for interventions, no study has yet converged these strands. The current landscape lacks a specialized CNN-based device engineered from the ground up to solve rational functions and equations. This gap that the "CoRTEx" mathematical device is proposed to fill. By leveraging international advancements in CNN architecture while being conceptually designed to address the well-documented error patterns and learning gaps prevalent in the Philippine context, the "CoRTEx" aims to provide a targeted, intelligent, and context-aware intervention that bridges a critical divide in educational technology.</w:t>
      </w:r>
    </w:p>
    <w:p w14:paraId="3B8A929D"/>
    <w:p w14:paraId="0950C4AA">
      <w:pPr>
        <w:pStyle w:val="4"/>
        <w:spacing w:before="0" w:after="0" w:line="360" w:lineRule="auto"/>
        <w:ind w:left="0" w:firstLine="720"/>
        <w:jc w:val="both"/>
        <w:rPr>
          <w:b/>
          <w:bCs/>
          <w:color w:val="000000"/>
          <w:sz w:val="24"/>
          <w:szCs w:val="24"/>
        </w:rPr>
      </w:pPr>
      <w:bookmarkStart w:id="28" w:name="_s04tpm6aa23" w:colFirst="0" w:colLast="0"/>
      <w:bookmarkEnd w:id="28"/>
      <w:r>
        <w:rPr>
          <w:b/>
          <w:bCs/>
          <w:color w:val="000000"/>
          <w:sz w:val="24"/>
          <w:szCs w:val="24"/>
        </w:rPr>
        <w:t xml:space="preserve"> THEORETICAL FRAMEWORK</w:t>
      </w:r>
    </w:p>
    <w:p w14:paraId="5E40F723">
      <w:pPr>
        <w:spacing w:line="360" w:lineRule="auto"/>
        <w:ind w:left="720" w:firstLine="720"/>
        <w:jc w:val="both"/>
      </w:pPr>
      <w:r>
        <w:t xml:space="preserve">This research is guided by Convolutional Neural Network Theory, Constructivist Learning Theory, Mastery Learning Theory, and the Technology Acceptance Model. These theories support the design of CoRTEx, a Raspberry Pi-based mathematical device with CNN handwritten recognition that solves rational equations and improves learning outcomes. </w:t>
      </w:r>
    </w:p>
    <w:p w14:paraId="5B0EDC26">
      <w:pPr>
        <w:spacing w:line="360" w:lineRule="auto"/>
        <w:ind w:left="720" w:firstLine="720"/>
        <w:jc w:val="both"/>
      </w:pPr>
      <w:r>
        <w:t xml:space="preserve">Convolutional Neural Network (CNN) Theory LeCun, Bottou, Bengio, and Haffner (1998) showed that CNNs detect spatial features such as edges and symbols. CNN is important for CoRTEx because students input equations by hand. CNN extracts features from written symbols to ensure accurate recognition, which supports the device’s goal of generating step-by-step solutions. </w:t>
      </w:r>
    </w:p>
    <w:p w14:paraId="2C8AFB97">
      <w:pPr>
        <w:spacing w:line="360" w:lineRule="auto"/>
        <w:ind w:left="720" w:firstLine="720"/>
        <w:jc w:val="both"/>
      </w:pPr>
      <w:r>
        <w:t>Constructivist Learning Theory Vygotsky (1978) explained that students learn better when they engage in active tasks. CoRTEx</w:t>
      </w:r>
      <w:r>
        <w:rPr>
          <w:b/>
          <w:bCs/>
        </w:rPr>
        <w:t xml:space="preserve"> </w:t>
      </w:r>
      <w:r>
        <w:t xml:space="preserve">applies this theory by asking students to write equations, see how the system interprets their input, and review the solution process. This keeps students engaged and helps them understand rational equations more deeply. </w:t>
      </w:r>
    </w:p>
    <w:p w14:paraId="36D0D923">
      <w:pPr>
        <w:spacing w:line="360" w:lineRule="auto"/>
        <w:ind w:left="720" w:firstLine="720"/>
        <w:jc w:val="both"/>
      </w:pPr>
      <w:r>
        <w:t xml:space="preserve">Mastery Learning Theory Bloom (1968) proposed that students reach mastery when given feedback, practice, and support. CoRTEx applies this principle by showing errors and guiding students to correct them. For example, if students cancel terms incorrectly, the device highlights the mistake and explains the step. This helps students achieve mastery of rational equations and functions. </w:t>
      </w:r>
    </w:p>
    <w:p w14:paraId="25C860FC">
      <w:pPr>
        <w:spacing w:line="360" w:lineRule="auto"/>
        <w:ind w:left="720" w:firstLine="720"/>
        <w:jc w:val="both"/>
      </w:pPr>
      <w:r>
        <w:t xml:space="preserve">Technology Acceptance Model (TAM) Davis (1989) explained that technology is adopted when it is useful and easy to use. CoRTEx applies this by being offline, platform-compatible, and user-friendly. These features support acceptance by both teachers and students. </w:t>
      </w:r>
    </w:p>
    <w:p w14:paraId="673644C5">
      <w:pPr>
        <w:spacing w:line="360" w:lineRule="auto"/>
        <w:ind w:left="720" w:firstLine="720"/>
        <w:jc w:val="both"/>
      </w:pPr>
      <w:r>
        <w:t>CNN theories provide the foundation for handwritten recognition. Constructivist and Mastery Learning theories support student engagement and mastery. TAM explains adoption and ease of use. Together, these theories guide the design of CoRTEx as a practical tool for solving rational equations and supporting mathematics education.</w:t>
      </w:r>
    </w:p>
    <w:p w14:paraId="6F3D98B9">
      <w:pPr>
        <w:spacing w:line="360" w:lineRule="auto"/>
        <w:ind w:left="720" w:firstLine="720"/>
        <w:jc w:val="both"/>
      </w:pPr>
    </w:p>
    <w:p w14:paraId="3F849356">
      <w:pPr>
        <w:spacing w:line="360" w:lineRule="auto"/>
        <w:ind w:left="720" w:firstLine="720"/>
        <w:jc w:val="both"/>
      </w:pPr>
    </w:p>
    <w:p w14:paraId="02D2B0A0">
      <w:pPr>
        <w:spacing w:line="360" w:lineRule="auto"/>
        <w:ind w:left="0"/>
        <w:jc w:val="both"/>
      </w:pPr>
    </w:p>
    <w:p w14:paraId="4CB24D98">
      <w:pPr>
        <w:spacing w:line="360" w:lineRule="auto"/>
        <w:ind w:left="0"/>
        <w:jc w:val="both"/>
      </w:pPr>
      <w:r>
        <w:drawing>
          <wp:anchor distT="114300" distB="114300" distL="114300" distR="114300" simplePos="0" relativeHeight="251659264" behindDoc="0" locked="0" layoutInCell="1" allowOverlap="1">
            <wp:simplePos x="0" y="0"/>
            <wp:positionH relativeFrom="column">
              <wp:posOffset>-132715</wp:posOffset>
            </wp:positionH>
            <wp:positionV relativeFrom="paragraph">
              <wp:posOffset>233680</wp:posOffset>
            </wp:positionV>
            <wp:extent cx="6083300" cy="4275455"/>
            <wp:effectExtent l="0" t="0" r="0" b="0"/>
            <wp:wrapNone/>
            <wp:docPr id="150" name="image139.png"/>
            <wp:cNvGraphicFramePr/>
            <a:graphic xmlns:a="http://schemas.openxmlformats.org/drawingml/2006/main">
              <a:graphicData uri="http://schemas.openxmlformats.org/drawingml/2006/picture">
                <pic:pic xmlns:pic="http://schemas.openxmlformats.org/drawingml/2006/picture">
                  <pic:nvPicPr>
                    <pic:cNvPr id="150" name="image139.png"/>
                    <pic:cNvPicPr preferRelativeResize="0"/>
                  </pic:nvPicPr>
                  <pic:blipFill>
                    <a:blip r:embed="rId11"/>
                    <a:srcRect/>
                    <a:stretch>
                      <a:fillRect/>
                    </a:stretch>
                  </pic:blipFill>
                  <pic:spPr>
                    <a:xfrm>
                      <a:off x="0" y="0"/>
                      <a:ext cx="6083454" cy="4275683"/>
                    </a:xfrm>
                    <a:prstGeom prst="rect">
                      <a:avLst/>
                    </a:prstGeom>
                  </pic:spPr>
                </pic:pic>
              </a:graphicData>
            </a:graphic>
          </wp:anchor>
        </w:drawing>
      </w:r>
    </w:p>
    <w:p w14:paraId="0BEEFCFD">
      <w:pPr>
        <w:spacing w:line="360" w:lineRule="auto"/>
        <w:jc w:val="both"/>
      </w:pPr>
    </w:p>
    <w:p w14:paraId="5A8E1276">
      <w:pPr>
        <w:spacing w:line="360" w:lineRule="auto"/>
        <w:jc w:val="both"/>
      </w:pPr>
    </w:p>
    <w:p w14:paraId="7168CB3F">
      <w:pPr>
        <w:spacing w:line="360" w:lineRule="auto"/>
        <w:jc w:val="both"/>
      </w:pPr>
    </w:p>
    <w:p w14:paraId="63761B53">
      <w:pPr>
        <w:spacing w:line="360" w:lineRule="auto"/>
        <w:jc w:val="both"/>
      </w:pPr>
    </w:p>
    <w:p w14:paraId="0AED797E">
      <w:pPr>
        <w:spacing w:line="360" w:lineRule="auto"/>
        <w:jc w:val="both"/>
        <w:rPr>
          <w:b/>
          <w:bCs/>
        </w:rPr>
      </w:pPr>
    </w:p>
    <w:p w14:paraId="133BFC0C">
      <w:pPr>
        <w:spacing w:line="360" w:lineRule="auto"/>
        <w:jc w:val="both"/>
        <w:rPr>
          <w:b/>
          <w:bCs/>
        </w:rPr>
      </w:pPr>
    </w:p>
    <w:p w14:paraId="03F268E5">
      <w:pPr>
        <w:spacing w:line="360" w:lineRule="auto"/>
        <w:jc w:val="both"/>
        <w:rPr>
          <w:b/>
          <w:bCs/>
        </w:rPr>
      </w:pPr>
    </w:p>
    <w:p w14:paraId="59962A44">
      <w:pPr>
        <w:spacing w:line="360" w:lineRule="auto"/>
        <w:jc w:val="both"/>
        <w:rPr>
          <w:b/>
          <w:bCs/>
        </w:rPr>
      </w:pPr>
    </w:p>
    <w:p w14:paraId="29025AAE">
      <w:pPr>
        <w:spacing w:line="360" w:lineRule="auto"/>
        <w:jc w:val="both"/>
        <w:rPr>
          <w:b/>
          <w:bCs/>
        </w:rPr>
      </w:pPr>
    </w:p>
    <w:p w14:paraId="6E032501">
      <w:pPr>
        <w:spacing w:line="360" w:lineRule="auto"/>
        <w:jc w:val="both"/>
        <w:rPr>
          <w:b/>
          <w:bCs/>
        </w:rPr>
      </w:pPr>
    </w:p>
    <w:p w14:paraId="625785AC">
      <w:pPr>
        <w:spacing w:line="360" w:lineRule="auto"/>
        <w:jc w:val="both"/>
        <w:rPr>
          <w:b/>
          <w:bCs/>
        </w:rPr>
      </w:pPr>
    </w:p>
    <w:p w14:paraId="2ED0D229">
      <w:pPr>
        <w:spacing w:line="360" w:lineRule="auto"/>
        <w:jc w:val="both"/>
        <w:rPr>
          <w:b/>
          <w:bCs/>
        </w:rPr>
      </w:pPr>
    </w:p>
    <w:p w14:paraId="235A2D97">
      <w:pPr>
        <w:spacing w:line="360" w:lineRule="auto"/>
        <w:jc w:val="both"/>
        <w:rPr>
          <w:b/>
          <w:bCs/>
        </w:rPr>
      </w:pPr>
    </w:p>
    <w:p w14:paraId="7736EB02">
      <w:pPr>
        <w:spacing w:line="360" w:lineRule="auto"/>
        <w:jc w:val="both"/>
        <w:rPr>
          <w:b/>
          <w:bCs/>
        </w:rPr>
      </w:pPr>
    </w:p>
    <w:p w14:paraId="079EFABD">
      <w:pPr>
        <w:spacing w:line="360" w:lineRule="auto"/>
        <w:jc w:val="both"/>
        <w:rPr>
          <w:b/>
          <w:bCs/>
        </w:rPr>
      </w:pPr>
    </w:p>
    <w:p w14:paraId="2B54E36E">
      <w:pPr>
        <w:spacing w:line="360" w:lineRule="auto"/>
        <w:ind w:left="0"/>
        <w:jc w:val="both"/>
        <w:rPr>
          <w:b/>
          <w:bCs/>
        </w:rPr>
      </w:pPr>
      <w:r>
        <mc:AlternateContent>
          <mc:Choice Requires="wps">
            <w:drawing>
              <wp:anchor distT="45720" distB="45720" distL="114300" distR="114300" simplePos="0" relativeHeight="251660288" behindDoc="0" locked="0" layoutInCell="1" allowOverlap="1">
                <wp:simplePos x="0" y="0"/>
                <wp:positionH relativeFrom="column">
                  <wp:posOffset>1933575</wp:posOffset>
                </wp:positionH>
                <wp:positionV relativeFrom="paragraph">
                  <wp:posOffset>298450</wp:posOffset>
                </wp:positionV>
                <wp:extent cx="2308225" cy="428625"/>
                <wp:effectExtent l="0" t="0" r="0" b="0"/>
                <wp:wrapSquare wrapText="bothSides"/>
                <wp:docPr id="7" name="Rectangle 7"/>
                <wp:cNvGraphicFramePr/>
                <a:graphic xmlns:a="http://schemas.openxmlformats.org/drawingml/2006/main">
                  <a:graphicData uri="http://schemas.microsoft.com/office/word/2010/wordprocessingShape">
                    <wps:wsp>
                      <wps:cNvSpPr/>
                      <wps:spPr>
                        <a:xfrm>
                          <a:off x="4201413" y="3575213"/>
                          <a:ext cx="2289175" cy="409575"/>
                        </a:xfrm>
                        <a:prstGeom prst="rect">
                          <a:avLst/>
                        </a:prstGeom>
                        <a:noFill/>
                        <a:ln>
                          <a:noFill/>
                        </a:ln>
                      </wps:spPr>
                      <wps:txbx>
                        <w:txbxContent>
                          <w:p w14:paraId="1D295CDB">
                            <w:pPr>
                              <w:spacing w:after="160" w:line="277" w:lineRule="auto"/>
                              <w:ind w:left="0"/>
                            </w:pPr>
                            <w:r>
                              <w:rPr>
                                <w:color w:val="000000"/>
                              </w:rPr>
                              <w:t>Figure 1: Theoretical Paradigm</w:t>
                            </w:r>
                          </w:p>
                        </w:txbxContent>
                      </wps:txbx>
                      <wps:bodyPr spcFirstLastPara="1" wrap="square" lIns="91425" tIns="45700" rIns="91425" bIns="45700" anchor="t" anchorCtr="0">
                        <a:noAutofit/>
                      </wps:bodyPr>
                    </wps:wsp>
                  </a:graphicData>
                </a:graphic>
              </wp:anchor>
            </w:drawing>
          </mc:Choice>
          <mc:Fallback>
            <w:pict>
              <v:rect id="Rectangle 7" o:spid="_x0000_s1026" o:spt="1" style="position:absolute;left:0pt;margin-left:152.25pt;margin-top:23.5pt;height:33.75pt;width:181.75pt;mso-wrap-distance-bottom:3.6pt;mso-wrap-distance-left:9pt;mso-wrap-distance-right:9pt;mso-wrap-distance-top:3.6pt;z-index:251660288;mso-width-relative:page;mso-height-relative:page;" filled="f" stroked="f" coordsize="21600,21600" o:gfxdata="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lnqP1AAAAAoBAAAP&#10;AAAAAAAAAAEAIAAAACIAAABkcnMvZG93bnJldi54bWxQSwECFAAUAAAACACHTuJAGlnOiOMBAADO&#10;AwAADgAAAAAAAAABACAAAAAjAQAAZHJzL2Uyb0RvYy54bWxQSwUGAAAAAAYABgBZAQAAeAUAAAAA&#10;">
                <v:fill on="f" focussize="0,0"/>
                <v:stroke on="f"/>
                <v:imagedata o:title=""/>
                <o:lock v:ext="edit" aspectratio="f"/>
                <v:textbox inset="7.1988188976378pt,3.59842519685039pt,7.1988188976378pt,3.59842519685039pt">
                  <w:txbxContent>
                    <w:p w14:paraId="1D295CDB">
                      <w:pPr>
                        <w:spacing w:after="160" w:line="277" w:lineRule="auto"/>
                        <w:ind w:left="0"/>
                      </w:pPr>
                      <w:r>
                        <w:rPr>
                          <w:color w:val="000000"/>
                        </w:rPr>
                        <w:t>Figure 1: Theoretical Paradigm</w:t>
                      </w:r>
                    </w:p>
                  </w:txbxContent>
                </v:textbox>
                <w10:wrap type="square"/>
              </v:rect>
            </w:pict>
          </mc:Fallback>
        </mc:AlternateContent>
      </w:r>
    </w:p>
    <w:p w14:paraId="00AE1E4D">
      <w:pPr>
        <w:spacing w:line="360" w:lineRule="auto"/>
        <w:jc w:val="both"/>
        <w:rPr>
          <w:b/>
          <w:bCs/>
          <w:color w:val="000000"/>
        </w:rPr>
      </w:pPr>
      <w:r>
        <w:rPr>
          <w:b/>
          <w:bCs/>
          <w:highlight w:val="red"/>
        </w:rPr>
        <w:t xml:space="preserve">     </w:t>
      </w:r>
    </w:p>
    <w:p w14:paraId="00D6678C">
      <w:pPr>
        <w:pStyle w:val="4"/>
        <w:spacing w:before="0" w:after="0" w:line="360" w:lineRule="auto"/>
        <w:ind w:left="0" w:firstLine="720"/>
        <w:jc w:val="both"/>
        <w:rPr>
          <w:b/>
          <w:bCs/>
          <w:color w:val="000000"/>
          <w:sz w:val="24"/>
          <w:szCs w:val="24"/>
        </w:rPr>
      </w:pPr>
      <w:bookmarkStart w:id="29" w:name="_mqwvboxit94z" w:colFirst="0" w:colLast="0"/>
      <w:bookmarkEnd w:id="29"/>
    </w:p>
    <w:p w14:paraId="5EBE9560">
      <w:pPr>
        <w:pStyle w:val="4"/>
        <w:spacing w:before="0" w:after="0" w:line="360" w:lineRule="auto"/>
        <w:ind w:left="0" w:firstLine="720"/>
        <w:jc w:val="both"/>
        <w:rPr>
          <w:b/>
          <w:bCs/>
          <w:color w:val="000000"/>
          <w:sz w:val="24"/>
          <w:szCs w:val="24"/>
        </w:rPr>
      </w:pPr>
      <w:bookmarkStart w:id="30" w:name="_h5oq6qvq0zuu" w:colFirst="0" w:colLast="0"/>
      <w:bookmarkEnd w:id="30"/>
    </w:p>
    <w:p w14:paraId="43FD1730">
      <w:pPr>
        <w:pStyle w:val="4"/>
        <w:spacing w:before="0" w:after="0" w:line="360" w:lineRule="auto"/>
        <w:ind w:left="0" w:firstLine="720"/>
        <w:jc w:val="both"/>
        <w:rPr>
          <w:b/>
          <w:bCs/>
          <w:color w:val="000000"/>
          <w:sz w:val="24"/>
          <w:szCs w:val="24"/>
        </w:rPr>
      </w:pPr>
      <w:bookmarkStart w:id="31" w:name="_i2a5i84mxyon" w:colFirst="0" w:colLast="0"/>
      <w:bookmarkEnd w:id="31"/>
      <w:r>
        <w:rPr>
          <w:b/>
          <w:bCs/>
          <w:color w:val="000000"/>
          <w:sz w:val="24"/>
          <w:szCs w:val="24"/>
        </w:rPr>
        <w:t>CONCEPTUAL FRAMEWORK</w:t>
      </w:r>
    </w:p>
    <w:p w14:paraId="5F0427DE">
      <w:pPr>
        <w:spacing w:line="360" w:lineRule="auto"/>
        <w:ind w:firstLine="1440"/>
        <w:jc w:val="both"/>
      </w:pPr>
      <w:r>
        <w:t xml:space="preserve">This study follows the </w:t>
      </w:r>
      <w:r>
        <w:rPr>
          <w:color w:val="0F1115"/>
          <w:highlight w:val="white"/>
        </w:rPr>
        <w:t>Input-Process-Output-Feedback (IPO) model</w:t>
      </w:r>
      <w:r>
        <w:t xml:space="preserve">, outlining the strategy and steps required for its implementation. </w:t>
      </w:r>
    </w:p>
    <w:p w14:paraId="1D721F33">
      <w:pPr>
        <w:spacing w:line="360" w:lineRule="auto"/>
        <w:ind w:firstLine="1440"/>
        <w:jc w:val="both"/>
      </w:pPr>
      <w:r>
        <w:t>The framework begins with the Input phase, which consists of two key components.</w:t>
      </w:r>
      <w:r>
        <w:rPr>
          <w:color w:val="0F1115"/>
          <w:highlight w:val="white"/>
        </w:rPr>
        <w:t xml:space="preserve"> First, a clear learning gap was identified through the official </w:t>
      </w:r>
      <w:r>
        <w:rPr>
          <w:i/>
          <w:iCs/>
          <w:color w:val="0F1115"/>
          <w:highlight w:val="white"/>
        </w:rPr>
        <w:t>Least Mastered Competency Report</w:t>
      </w:r>
      <w:r>
        <w:rPr>
          <w:color w:val="0F1115"/>
          <w:highlight w:val="white"/>
        </w:rPr>
        <w:t xml:space="preserve"> for the First Quarter of SY 2025-2026, which pinpointed "solving rational equations and functions" as one of the primary challenges for Grade 11 students. Second, the technological intervention was developed in the form of the </w:t>
      </w:r>
      <w:r>
        <w:rPr>
          <w:b/>
          <w:bCs/>
          <w:highlight w:val="white"/>
        </w:rPr>
        <w:t>CoRTEx</w:t>
      </w:r>
      <w:r>
        <w:rPr>
          <w:highlight w:val="white"/>
        </w:rPr>
        <w:t xml:space="preserve"> a </w:t>
      </w:r>
      <w:r>
        <w:rPr>
          <w:i/>
          <w:iCs/>
          <w:color w:val="0F1115"/>
          <w:highlight w:val="white"/>
        </w:rPr>
        <w:t>Mathematical Device</w:t>
      </w:r>
      <w:r>
        <w:rPr>
          <w:color w:val="0F1115"/>
          <w:highlight w:val="white"/>
        </w:rPr>
        <w:t>—a Raspberry Pi-based system that utilizes a Convolutional Neural Network (CNN) to recognize handwritten input and is specifically programmed to solve rational equations and functions.</w:t>
      </w:r>
    </w:p>
    <w:p w14:paraId="3DD2DDCB">
      <w:pPr>
        <w:spacing w:line="360" w:lineRule="auto"/>
        <w:jc w:val="both"/>
      </w:pPr>
      <w:r>
        <w:t xml:space="preserve">      In the Process phase, the device will be used by students, and data will be gathered through surveys and assessments. This includes a pre-test and post-test to measure the effectiveness of the device in improving students’ understanding of rational equations and functions. The results will be analyzed statistically to evaluate the impact on student performance. </w:t>
      </w:r>
    </w:p>
    <w:p w14:paraId="44118F97">
      <w:pPr>
        <w:spacing w:line="360" w:lineRule="auto"/>
        <w:jc w:val="both"/>
      </w:pPr>
      <w:r>
        <w:t xml:space="preserve">      The output of this study is the </w:t>
      </w:r>
      <w:r>
        <w:rPr>
          <w:b/>
          <w:bCs/>
          <w:highlight w:val="white"/>
        </w:rPr>
        <w:t>CoRTEx</w:t>
      </w:r>
      <w:r>
        <w:t xml:space="preserve"> device, which aims to strengthen students’ knowledge and improve their learning capacity in solving rational equations and functions, a topic identified as a challenge in the Least Mastered Competency Report.</w:t>
      </w:r>
    </w:p>
    <w:p w14:paraId="3F828E99">
      <w:pPr>
        <w:spacing w:line="360" w:lineRule="auto"/>
        <w:ind w:firstLine="1440"/>
        <w:jc w:val="both"/>
      </w:pPr>
      <w:r>
        <w:t>The final stage involves Feedback, where remarks from respondents will be collected to evaluate the functionality and effectiveness of the device. This feedback will serve as a basis for refinements and improvements, ensuring that the device better supports student learning and future educational practices.</w:t>
      </w:r>
    </w:p>
    <w:p w14:paraId="438E51A0">
      <w:pPr>
        <w:spacing w:line="360" w:lineRule="auto"/>
        <w:ind w:firstLine="1440"/>
        <w:jc w:val="both"/>
      </w:pPr>
    </w:p>
    <w:p w14:paraId="5F9EFD98">
      <w:pPr>
        <w:spacing w:line="360" w:lineRule="auto"/>
        <w:ind w:firstLine="1440"/>
        <w:jc w:val="both"/>
      </w:pPr>
    </w:p>
    <w:p w14:paraId="5CEB7857">
      <w:pPr>
        <w:spacing w:line="360" w:lineRule="auto"/>
        <w:ind w:firstLine="1440"/>
        <w:jc w:val="both"/>
      </w:pPr>
    </w:p>
    <w:p w14:paraId="55405786">
      <w:pPr>
        <w:spacing w:line="360" w:lineRule="auto"/>
        <w:ind w:left="0"/>
        <w:jc w:val="both"/>
      </w:pPr>
      <w:r>
        <mc:AlternateContent>
          <mc:Choice Requires="wps">
            <w:drawing>
              <wp:anchor distT="0" distB="0" distL="0" distR="0" simplePos="0" relativeHeight="251661312" behindDoc="1" locked="0" layoutInCell="1" allowOverlap="1">
                <wp:simplePos x="0" y="0"/>
                <wp:positionH relativeFrom="column">
                  <wp:posOffset>1995170</wp:posOffset>
                </wp:positionH>
                <wp:positionV relativeFrom="paragraph">
                  <wp:posOffset>204470</wp:posOffset>
                </wp:positionV>
                <wp:extent cx="1933575" cy="2743200"/>
                <wp:effectExtent l="0" t="0" r="0" b="0"/>
                <wp:wrapNone/>
                <wp:docPr id="12" name="Rectangle 12"/>
                <wp:cNvGraphicFramePr/>
                <a:graphic xmlns:a="http://schemas.openxmlformats.org/drawingml/2006/main">
                  <a:graphicData uri="http://schemas.microsoft.com/office/word/2010/wordprocessingShape">
                    <wps:wsp>
                      <wps:cNvSpPr/>
                      <wps:spPr>
                        <a:xfrm>
                          <a:off x="4389750" y="2418900"/>
                          <a:ext cx="1912500" cy="2722200"/>
                        </a:xfrm>
                        <a:prstGeom prst="rect">
                          <a:avLst/>
                        </a:prstGeom>
                        <a:noFill/>
                        <a:ln>
                          <a:noFill/>
                        </a:ln>
                      </wps:spPr>
                      <wps:txbx>
                        <w:txbxContent>
                          <w:p w14:paraId="478867B6">
                            <w:pPr>
                              <w:spacing w:after="160" w:line="240" w:lineRule="auto"/>
                              <w:ind w:left="0"/>
                              <w:jc w:val="center"/>
                            </w:pPr>
                            <w:r>
                              <w:rPr>
                                <w:b/>
                                <w:color w:val="000000"/>
                              </w:rPr>
                              <w:t>PROCESS</w:t>
                            </w:r>
                          </w:p>
                          <w:p w14:paraId="63F24DF3">
                            <w:pPr>
                              <w:spacing w:line="240" w:lineRule="auto"/>
                              <w:ind w:left="0"/>
                              <w:jc w:val="center"/>
                            </w:pPr>
                            <w:r>
                              <w:rPr>
                                <w:color w:val="000000"/>
                              </w:rPr>
                              <w:t>The device will be used by students while data is gathered through surveys and assessments, including a pre-test and post-test to measure its effectiveness in improving their understanding of rational equations and functions, with the results statistically analyzed to evaluate its impact on student performance.</w:t>
                            </w:r>
                          </w:p>
                        </w:txbxContent>
                      </wps:txbx>
                      <wps:bodyPr spcFirstLastPara="1" wrap="square" lIns="91425" tIns="45700" rIns="91425" bIns="45700" anchor="t" anchorCtr="0">
                        <a:noAutofit/>
                      </wps:bodyPr>
                    </wps:wsp>
                  </a:graphicData>
                </a:graphic>
              </wp:anchor>
            </w:drawing>
          </mc:Choice>
          <mc:Fallback>
            <w:pict>
              <v:rect id="Rectangle 12" o:spid="_x0000_s1026" o:spt="1" style="position:absolute;left:0pt;margin-left:157.1pt;margin-top:16.1pt;height:216pt;width:152.25pt;z-index:-251655168;mso-width-relative:page;mso-height-relative:page;" filled="f" stroked="f" coordsize="21600,21600" o:gfxdata="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u9B/d1AAAAAoB&#10;AAAPAAAAAAAAAAEAIAAAACIAAABkcnMvZG93bnJldi54bWxQSwECFAAUAAAACACHTuJAdP/lP+YB&#10;AADRAwAADgAAAAAAAAABACAAAAAjAQAAZHJzL2Uyb0RvYy54bWxQSwUGAAAAAAYABgBZAQAAewUA&#10;AAAA&#10;">
                <v:fill on="f" focussize="0,0"/>
                <v:stroke on="f"/>
                <v:imagedata o:title=""/>
                <o:lock v:ext="edit" aspectratio="f"/>
                <v:textbox inset="7.1988188976378pt,3.59842519685039pt,7.1988188976378pt,3.59842519685039pt">
                  <w:txbxContent>
                    <w:p w14:paraId="478867B6">
                      <w:pPr>
                        <w:spacing w:after="160" w:line="240" w:lineRule="auto"/>
                        <w:ind w:left="0"/>
                        <w:jc w:val="center"/>
                      </w:pPr>
                      <w:r>
                        <w:rPr>
                          <w:b/>
                          <w:color w:val="000000"/>
                        </w:rPr>
                        <w:t>PROCESS</w:t>
                      </w:r>
                    </w:p>
                    <w:p w14:paraId="63F24DF3">
                      <w:pPr>
                        <w:spacing w:line="240" w:lineRule="auto"/>
                        <w:ind w:left="0"/>
                        <w:jc w:val="center"/>
                      </w:pPr>
                      <w:r>
                        <w:rPr>
                          <w:color w:val="000000"/>
                        </w:rPr>
                        <w:t>The device will be used by students while data is gathered through surveys and assessments, including a pre-test and post-test to measure its effectiveness in improving their understanding of rational equations and functions, with the results statistically analyzed to evaluate its impact on student performance.</w:t>
                      </w:r>
                    </w:p>
                  </w:txbxContent>
                </v:textbox>
              </v:rect>
            </w:pict>
          </mc:Fallback>
        </mc:AlternateContent>
      </w:r>
      <w:r>
        <mc:AlternateContent>
          <mc:Choice Requires="wps">
            <w:drawing>
              <wp:anchor distT="0" distB="0" distL="0" distR="0" simplePos="0" relativeHeight="251662336" behindDoc="1" locked="0" layoutInCell="1" allowOverlap="1">
                <wp:simplePos x="0" y="0"/>
                <wp:positionH relativeFrom="column">
                  <wp:posOffset>2009775</wp:posOffset>
                </wp:positionH>
                <wp:positionV relativeFrom="paragraph">
                  <wp:posOffset>185420</wp:posOffset>
                </wp:positionV>
                <wp:extent cx="1914525" cy="2743200"/>
                <wp:effectExtent l="0" t="0" r="0" b="0"/>
                <wp:wrapNone/>
                <wp:docPr id="13" name="Rectangle 13"/>
                <wp:cNvGraphicFramePr/>
                <a:graphic xmlns:a="http://schemas.openxmlformats.org/drawingml/2006/main">
                  <a:graphicData uri="http://schemas.microsoft.com/office/word/2010/wordprocessingShape">
                    <wps:wsp>
                      <wps:cNvSpPr/>
                      <wps:spPr>
                        <a:xfrm>
                          <a:off x="4457318" y="2559530"/>
                          <a:ext cx="1777364" cy="2440940"/>
                        </a:xfrm>
                        <a:prstGeom prst="rect">
                          <a:avLst/>
                        </a:prstGeom>
                        <a:noFill/>
                        <a:ln w="28575" cap="flat" cmpd="sng">
                          <a:solidFill>
                            <a:srgbClr val="000000"/>
                          </a:solidFill>
                          <a:prstDash val="solid"/>
                          <a:miter lim="8000"/>
                          <a:headEnd type="none" w="sm" len="sm"/>
                          <a:tailEnd type="none" w="sm" len="sm"/>
                        </a:ln>
                      </wps:spPr>
                      <wps:txbx>
                        <w:txbxContent>
                          <w:p w14:paraId="7E94070A">
                            <w:pPr>
                              <w:spacing w:line="240" w:lineRule="auto"/>
                              <w:ind w:left="0"/>
                            </w:pPr>
                          </w:p>
                        </w:txbxContent>
                      </wps:txbx>
                      <wps:bodyPr spcFirstLastPara="1" wrap="square" lIns="91425" tIns="91425" rIns="91425" bIns="91425" anchor="ctr" anchorCtr="0">
                        <a:noAutofit/>
                      </wps:bodyPr>
                    </wps:wsp>
                  </a:graphicData>
                </a:graphic>
              </wp:anchor>
            </w:drawing>
          </mc:Choice>
          <mc:Fallback>
            <w:pict>
              <v:rect id="Rectangle 13" o:spid="_x0000_s1026" o:spt="1" style="position:absolute;left:0pt;margin-left:158.25pt;margin-top:14.6pt;height:216pt;width:150.75pt;z-index:-251654144;v-text-anchor:middle;mso-width-relative:page;mso-height-relative:page;" filled="f" stroked="t" coordsize="21600,21600" o:gfxdata="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eLrKnNsAAAAKAQAADwAAAAAAAAABACAA&#10;AAAiAAAAZHJzL2Rvd25yZXYueG1sUEsBAhQAFAAAAAgAh07iQFty+lZDAgAAmgQAAA4AAAAAAAAA&#10;AQAgAAAAKgEAAGRycy9lMm9Eb2MueG1sUEsFBgAAAAAGAAYAWQEAAN8FAAAAAA==&#10;">
                <v:fill on="f" focussize="0,0"/>
                <v:stroke weight="2.25pt" color="#000000" miterlimit="0" joinstyle="miter" startarrowwidth="narrow" startarrowlength="short" endarrowwidth="narrow" endarrowlength="short"/>
                <v:imagedata o:title=""/>
                <o:lock v:ext="edit" aspectratio="f"/>
                <v:textbox inset="7.1988188976378pt,7.1988188976378pt,7.1988188976378pt,7.1988188976378pt">
                  <w:txbxContent>
                    <w:p w14:paraId="7E94070A">
                      <w:pPr>
                        <w:spacing w:line="240" w:lineRule="auto"/>
                        <w:ind w:left="0"/>
                      </w:pPr>
                    </w:p>
                  </w:txbxContent>
                </v:textbox>
              </v:rect>
            </w:pict>
          </mc:Fallback>
        </mc:AlternateContent>
      </w:r>
      <w:r>
        <mc:AlternateContent>
          <mc:Choice Requires="wps">
            <w:drawing>
              <wp:anchor distT="0" distB="0" distL="0" distR="0" simplePos="0" relativeHeight="251663360" behindDoc="0" locked="0" layoutInCell="1" allowOverlap="1">
                <wp:simplePos x="0" y="0"/>
                <wp:positionH relativeFrom="column">
                  <wp:posOffset>-213995</wp:posOffset>
                </wp:positionH>
                <wp:positionV relativeFrom="paragraph">
                  <wp:posOffset>200025</wp:posOffset>
                </wp:positionV>
                <wp:extent cx="1952625" cy="2642870"/>
                <wp:effectExtent l="0" t="0" r="0" b="0"/>
                <wp:wrapNone/>
                <wp:docPr id="8" name="Rectangle 8"/>
                <wp:cNvGraphicFramePr/>
                <a:graphic xmlns:a="http://schemas.openxmlformats.org/drawingml/2006/main">
                  <a:graphicData uri="http://schemas.microsoft.com/office/word/2010/wordprocessingShape">
                    <wps:wsp>
                      <wps:cNvSpPr/>
                      <wps:spPr>
                        <a:xfrm>
                          <a:off x="4457635" y="2565245"/>
                          <a:ext cx="1776730" cy="2429510"/>
                        </a:xfrm>
                        <a:prstGeom prst="rect">
                          <a:avLst/>
                        </a:prstGeom>
                        <a:noFill/>
                        <a:ln w="28575" cap="flat" cmpd="sng">
                          <a:solidFill>
                            <a:srgbClr val="000000"/>
                          </a:solidFill>
                          <a:prstDash val="solid"/>
                          <a:miter lim="8000"/>
                          <a:headEnd type="none" w="sm" len="sm"/>
                          <a:tailEnd type="none" w="sm" len="sm"/>
                        </a:ln>
                      </wps:spPr>
                      <wps:txbx>
                        <w:txbxContent>
                          <w:p w14:paraId="2ACB04C6">
                            <w:pPr>
                              <w:spacing w:line="240" w:lineRule="auto"/>
                              <w:ind w:left="0"/>
                            </w:pPr>
                          </w:p>
                        </w:txbxContent>
                      </wps:txbx>
                      <wps:bodyPr spcFirstLastPara="1" wrap="square" lIns="91425" tIns="91425" rIns="91425" bIns="91425" anchor="ctr" anchorCtr="0">
                        <a:noAutofit/>
                      </wps:bodyPr>
                    </wps:wsp>
                  </a:graphicData>
                </a:graphic>
              </wp:anchor>
            </w:drawing>
          </mc:Choice>
          <mc:Fallback>
            <w:pict>
              <v:rect id="Rectangle 8" o:spid="_x0000_s1026" o:spt="1" style="position:absolute;left:0pt;margin-left:-16.85pt;margin-top:15.75pt;height:208.1pt;width:153.75pt;z-index:251663360;v-text-anchor:middle;mso-width-relative:page;mso-height-relative:page;" filled="f" stroked="t" coordsize="21600,21600" o:gfxdata="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uRMeNwAAAAKAQAADwAAAAAAAAABACAA&#10;AAAiAAAAZHJzL2Rvd25yZXYueG1sUEsBAhQAFAAAAAgAh07iQCJ1uBZCAgAAmAQAAA4AAAAAAAAA&#10;AQAgAAAAKwEAAGRycy9lMm9Eb2MueG1sUEsFBgAAAAAGAAYAWQEAAN8FAAAAAA==&#10;">
                <v:fill on="f" focussize="0,0"/>
                <v:stroke weight="2.25pt" color="#000000" miterlimit="0" joinstyle="miter" startarrowwidth="narrow" startarrowlength="short" endarrowwidth="narrow" endarrowlength="short"/>
                <v:imagedata o:title=""/>
                <o:lock v:ext="edit" aspectratio="f"/>
                <v:textbox inset="7.1988188976378pt,7.1988188976378pt,7.1988188976378pt,7.1988188976378pt">
                  <w:txbxContent>
                    <w:p w14:paraId="2ACB04C6">
                      <w:pPr>
                        <w:spacing w:line="240" w:lineRule="auto"/>
                        <w:ind w:left="0"/>
                      </w:pPr>
                    </w:p>
                  </w:txbxContent>
                </v:textbox>
              </v:rect>
            </w:pict>
          </mc:Fallback>
        </mc:AlternateContent>
      </w:r>
      <w:r>
        <mc:AlternateContent>
          <mc:Choice Requires="wps">
            <w:drawing>
              <wp:anchor distT="0" distB="0" distL="0" distR="0" simplePos="0" relativeHeight="251664384" behindDoc="0" locked="0" layoutInCell="1" allowOverlap="1">
                <wp:simplePos x="0" y="0"/>
                <wp:positionH relativeFrom="column">
                  <wp:posOffset>4185920</wp:posOffset>
                </wp:positionH>
                <wp:positionV relativeFrom="paragraph">
                  <wp:posOffset>209550</wp:posOffset>
                </wp:positionV>
                <wp:extent cx="1914525" cy="2609215"/>
                <wp:effectExtent l="0" t="0" r="0" b="0"/>
                <wp:wrapNone/>
                <wp:docPr id="4" name="Rectangle 4"/>
                <wp:cNvGraphicFramePr/>
                <a:graphic xmlns:a="http://schemas.openxmlformats.org/drawingml/2006/main">
                  <a:graphicData uri="http://schemas.microsoft.com/office/word/2010/wordprocessingShape">
                    <wps:wsp>
                      <wps:cNvSpPr/>
                      <wps:spPr>
                        <a:xfrm>
                          <a:off x="4457635" y="2554133"/>
                          <a:ext cx="1776730" cy="2451735"/>
                        </a:xfrm>
                        <a:prstGeom prst="rect">
                          <a:avLst/>
                        </a:prstGeom>
                        <a:noFill/>
                        <a:ln w="28575" cap="flat" cmpd="sng">
                          <a:solidFill>
                            <a:srgbClr val="000000"/>
                          </a:solidFill>
                          <a:prstDash val="solid"/>
                          <a:miter lim="8000"/>
                          <a:headEnd type="none" w="sm" len="sm"/>
                          <a:tailEnd type="none" w="sm" len="sm"/>
                        </a:ln>
                      </wps:spPr>
                      <wps:txbx>
                        <w:txbxContent>
                          <w:p w14:paraId="4A634E7C">
                            <w:pPr>
                              <w:spacing w:line="240" w:lineRule="auto"/>
                              <w:ind w:left="0"/>
                            </w:pPr>
                          </w:p>
                        </w:txbxContent>
                      </wps:txbx>
                      <wps:bodyPr spcFirstLastPara="1" wrap="square" lIns="91425" tIns="91425" rIns="91425" bIns="91425" anchor="ctr" anchorCtr="0">
                        <a:noAutofit/>
                      </wps:bodyPr>
                    </wps:wsp>
                  </a:graphicData>
                </a:graphic>
              </wp:anchor>
            </w:drawing>
          </mc:Choice>
          <mc:Fallback>
            <w:pict>
              <v:rect id="Rectangle 4" o:spid="_x0000_s1026" o:spt="1" style="position:absolute;left:0pt;margin-left:329.6pt;margin-top:16.5pt;height:205.45pt;width:150.75pt;z-index:251664384;v-text-anchor:middle;mso-width-relative:page;mso-height-relative:page;" filled="f" stroked="t" coordsize="21600,21600" o:gfxdata="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uEET7cAAAACgEAAA8AAAAAAAAAAQAgAAAA&#10;IgAAAGRycy9kb3ducmV2LnhtbFBLAQIUABQAAAAIAIdO4kA0B7kwQAIAAJgEAAAOAAAAAAAAAAEA&#10;IAAAACsBAABkcnMvZTJvRG9jLnhtbFBLBQYAAAAABgAGAFkBAADdBQAAAAA=&#10;">
                <v:fill on="f" focussize="0,0"/>
                <v:stroke weight="2.25pt" color="#000000" miterlimit="0" joinstyle="miter" startarrowwidth="narrow" startarrowlength="short" endarrowwidth="narrow" endarrowlength="short"/>
                <v:imagedata o:title=""/>
                <o:lock v:ext="edit" aspectratio="f"/>
                <v:textbox inset="7.1988188976378pt,7.1988188976378pt,7.1988188976378pt,7.1988188976378pt">
                  <w:txbxContent>
                    <w:p w14:paraId="4A634E7C">
                      <w:pPr>
                        <w:spacing w:line="240" w:lineRule="auto"/>
                        <w:ind w:left="0"/>
                      </w:pPr>
                    </w:p>
                  </w:txbxContent>
                </v:textbox>
              </v:rect>
            </w:pict>
          </mc:Fallback>
        </mc:AlternateContent>
      </w:r>
      <w:r>
        <mc:AlternateContent>
          <mc:Choice Requires="wps">
            <w:drawing>
              <wp:anchor distT="45720" distB="45720" distL="114300" distR="114300" simplePos="0" relativeHeight="251665408" behindDoc="0" locked="0" layoutInCell="1" allowOverlap="1">
                <wp:simplePos x="0" y="0"/>
                <wp:positionH relativeFrom="column">
                  <wp:posOffset>-137795</wp:posOffset>
                </wp:positionH>
                <wp:positionV relativeFrom="paragraph">
                  <wp:posOffset>250190</wp:posOffset>
                </wp:positionV>
                <wp:extent cx="1800225" cy="2714625"/>
                <wp:effectExtent l="0" t="0" r="0" b="0"/>
                <wp:wrapSquare wrapText="bothSides"/>
                <wp:docPr id="3" name="Rectangle 3"/>
                <wp:cNvGraphicFramePr/>
                <a:graphic xmlns:a="http://schemas.openxmlformats.org/drawingml/2006/main">
                  <a:graphicData uri="http://schemas.microsoft.com/office/word/2010/wordprocessingShape">
                    <wps:wsp>
                      <wps:cNvSpPr/>
                      <wps:spPr>
                        <a:xfrm>
                          <a:off x="4457000" y="2433800"/>
                          <a:ext cx="1778000" cy="2692400"/>
                        </a:xfrm>
                        <a:prstGeom prst="rect">
                          <a:avLst/>
                        </a:prstGeom>
                        <a:noFill/>
                        <a:ln>
                          <a:noFill/>
                        </a:ln>
                      </wps:spPr>
                      <wps:txbx>
                        <w:txbxContent>
                          <w:p w14:paraId="1CF54E66">
                            <w:pPr>
                              <w:spacing w:after="160" w:line="240" w:lineRule="auto"/>
                              <w:ind w:left="0"/>
                              <w:jc w:val="center"/>
                            </w:pPr>
                            <w:r>
                              <w:rPr>
                                <w:b/>
                                <w:color w:val="000000"/>
                              </w:rPr>
                              <w:t>INPUT</w:t>
                            </w:r>
                          </w:p>
                          <w:p w14:paraId="61251745">
                            <w:pPr>
                              <w:spacing w:after="160" w:line="240" w:lineRule="auto"/>
                              <w:ind w:left="0"/>
                              <w:jc w:val="center"/>
                            </w:pPr>
                            <w:r>
                              <w:rPr>
                                <w:color w:val="000000"/>
                              </w:rPr>
                              <w:t xml:space="preserve">Least Mastered Competency Report from the First Quarter Periodical results for the school year 2025–2026, and the </w:t>
                            </w:r>
                            <w:r>
                              <w:rPr>
                                <w:color w:val="0F1115"/>
                              </w:rPr>
                              <w:t>CoRTEX</w:t>
                            </w:r>
                            <w:r>
                              <w:rPr>
                                <w:color w:val="000000"/>
                              </w:rPr>
                              <w:t>, a CNN-Based Mathematical Device For Solving Rational Equations and Functions</w:t>
                            </w:r>
                          </w:p>
                        </w:txbxContent>
                      </wps:txbx>
                      <wps:bodyPr spcFirstLastPara="1" wrap="square" lIns="91425" tIns="45700" rIns="91425" bIns="45700" anchor="t" anchorCtr="0">
                        <a:noAutofit/>
                      </wps:bodyPr>
                    </wps:wsp>
                  </a:graphicData>
                </a:graphic>
              </wp:anchor>
            </w:drawing>
          </mc:Choice>
          <mc:Fallback>
            <w:pict>
              <v:rect id="Rectangle 3" o:spid="_x0000_s1026" o:spt="1" style="position:absolute;left:0pt;margin-left:-10.85pt;margin-top:19.7pt;height:213.75pt;width:141.75pt;mso-wrap-distance-bottom:3.6pt;mso-wrap-distance-left:9pt;mso-wrap-distance-right:9pt;mso-wrap-distance-top:3.6pt;z-index:251665408;mso-width-relative:page;mso-height-relative:page;" filled="f" stroked="f" coordsize="21600,21600" o:gfxdata="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zZDz9YAAAAKAQAA&#10;DwAAAAAAAAABACAAAAAiAAAAZHJzL2Rvd25yZXYueG1sUEsBAhQAFAAAAAgAh07iQBe8H9LiAQAA&#10;zwMAAA4AAAAAAAAAAQAgAAAAJQEAAGRycy9lMm9Eb2MueG1sUEsFBgAAAAAGAAYAWQEAAHkFAAAA&#10;AA==&#10;">
                <v:fill on="f" focussize="0,0"/>
                <v:stroke on="f"/>
                <v:imagedata o:title=""/>
                <o:lock v:ext="edit" aspectratio="f"/>
                <v:textbox inset="7.1988188976378pt,3.59842519685039pt,7.1988188976378pt,3.59842519685039pt">
                  <w:txbxContent>
                    <w:p w14:paraId="1CF54E66">
                      <w:pPr>
                        <w:spacing w:after="160" w:line="240" w:lineRule="auto"/>
                        <w:ind w:left="0"/>
                        <w:jc w:val="center"/>
                      </w:pPr>
                      <w:r>
                        <w:rPr>
                          <w:b/>
                          <w:color w:val="000000"/>
                        </w:rPr>
                        <w:t>INPUT</w:t>
                      </w:r>
                    </w:p>
                    <w:p w14:paraId="61251745">
                      <w:pPr>
                        <w:spacing w:after="160" w:line="240" w:lineRule="auto"/>
                        <w:ind w:left="0"/>
                        <w:jc w:val="center"/>
                      </w:pPr>
                      <w:r>
                        <w:rPr>
                          <w:color w:val="000000"/>
                        </w:rPr>
                        <w:t xml:space="preserve">Least Mastered Competency Report from the First Quarter Periodical results for the school year 2025–2026, and the </w:t>
                      </w:r>
                      <w:r>
                        <w:rPr>
                          <w:color w:val="0F1115"/>
                        </w:rPr>
                        <w:t>CoRTEX</w:t>
                      </w:r>
                      <w:r>
                        <w:rPr>
                          <w:color w:val="000000"/>
                        </w:rPr>
                        <w:t>, a CNN-Based Mathematical Device For Solving Rational Equations and Functions</w:t>
                      </w:r>
                    </w:p>
                  </w:txbxContent>
                </v:textbox>
                <w10:wrap type="square"/>
              </v:rect>
            </w:pict>
          </mc:Fallback>
        </mc:AlternateContent>
      </w:r>
      <w:r>
        <mc:AlternateContent>
          <mc:Choice Requires="wps">
            <w:drawing>
              <wp:anchor distT="45720" distB="45720" distL="114300" distR="114300" simplePos="0" relativeHeight="251666432" behindDoc="0" locked="0" layoutInCell="1" allowOverlap="1">
                <wp:simplePos x="0" y="0"/>
                <wp:positionH relativeFrom="column">
                  <wp:posOffset>4262120</wp:posOffset>
                </wp:positionH>
                <wp:positionV relativeFrom="paragraph">
                  <wp:posOffset>307340</wp:posOffset>
                </wp:positionV>
                <wp:extent cx="1800225" cy="2456180"/>
                <wp:effectExtent l="0" t="0" r="0" b="0"/>
                <wp:wrapSquare wrapText="bothSides"/>
                <wp:docPr id="6" name="Rectangle 6"/>
                <wp:cNvGraphicFramePr/>
                <a:graphic xmlns:a="http://schemas.openxmlformats.org/drawingml/2006/main">
                  <a:graphicData uri="http://schemas.microsoft.com/office/word/2010/wordprocessingShape">
                    <wps:wsp>
                      <wps:cNvSpPr/>
                      <wps:spPr>
                        <a:xfrm>
                          <a:off x="4507800" y="2582708"/>
                          <a:ext cx="1676400" cy="2394585"/>
                        </a:xfrm>
                        <a:prstGeom prst="rect">
                          <a:avLst/>
                        </a:prstGeom>
                        <a:noFill/>
                        <a:ln>
                          <a:noFill/>
                        </a:ln>
                      </wps:spPr>
                      <wps:txbx>
                        <w:txbxContent>
                          <w:p w14:paraId="3ADBEA27">
                            <w:pPr>
                              <w:spacing w:after="160" w:line="360" w:lineRule="auto"/>
                              <w:ind w:left="0"/>
                              <w:jc w:val="center"/>
                            </w:pPr>
                            <w:r>
                              <w:rPr>
                                <w:b/>
                                <w:color w:val="000000"/>
                              </w:rPr>
                              <w:t>OUTPUT</w:t>
                            </w:r>
                          </w:p>
                          <w:p w14:paraId="2D484269">
                            <w:pPr>
                              <w:spacing w:after="160" w:line="360" w:lineRule="auto"/>
                              <w:ind w:left="0"/>
                              <w:jc w:val="center"/>
                            </w:pPr>
                            <w:r>
                              <w:rPr>
                                <w:color w:val="000000"/>
                              </w:rPr>
                              <w:t>Improved students performance in solving rational equations and functions.</w:t>
                            </w:r>
                          </w:p>
                        </w:txbxContent>
                      </wps:txbx>
                      <wps:bodyPr spcFirstLastPara="1" wrap="square" lIns="91425" tIns="45700" rIns="91425" bIns="45700" anchor="ctr" anchorCtr="0">
                        <a:noAutofit/>
                      </wps:bodyPr>
                    </wps:wsp>
                  </a:graphicData>
                </a:graphic>
              </wp:anchor>
            </w:drawing>
          </mc:Choice>
          <mc:Fallback>
            <w:pict>
              <v:rect id="Rectangle 6" o:spid="_x0000_s1026" o:spt="1" style="position:absolute;left:0pt;margin-left:335.6pt;margin-top:24.2pt;height:193.4pt;width:141.75pt;mso-wrap-distance-bottom:3.6pt;mso-wrap-distance-left:9pt;mso-wrap-distance-right:9pt;mso-wrap-distance-top:3.6pt;z-index:251666432;v-text-anchor:middle;mso-width-relative:page;mso-height-relative:page;" filled="f" stroked="f" coordsize="21600,21600" o:gfxdata="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YsNEp&#10;2QAAAAoBAAAPAAAAAAAAAAEAIAAAACIAAABkcnMvZG93bnJldi54bWxQSwECFAAUAAAACACHTuJA&#10;bRnRN+cBAADRAwAADgAAAAAAAAABACAAAAAoAQAAZHJzL2Uyb0RvYy54bWxQSwUGAAAAAAYABgBZ&#10;AQAAgQUAAAAA&#10;">
                <v:fill on="f" focussize="0,0"/>
                <v:stroke on="f"/>
                <v:imagedata o:title=""/>
                <o:lock v:ext="edit" aspectratio="f"/>
                <v:textbox inset="7.1988188976378pt,3.59842519685039pt,7.1988188976378pt,3.59842519685039pt">
                  <w:txbxContent>
                    <w:p w14:paraId="3ADBEA27">
                      <w:pPr>
                        <w:spacing w:after="160" w:line="360" w:lineRule="auto"/>
                        <w:ind w:left="0"/>
                        <w:jc w:val="center"/>
                      </w:pPr>
                      <w:r>
                        <w:rPr>
                          <w:b/>
                          <w:color w:val="000000"/>
                        </w:rPr>
                        <w:t>OUTPUT</w:t>
                      </w:r>
                    </w:p>
                    <w:p w14:paraId="2D484269">
                      <w:pPr>
                        <w:spacing w:after="160" w:line="360" w:lineRule="auto"/>
                        <w:ind w:left="0"/>
                        <w:jc w:val="center"/>
                      </w:pPr>
                      <w:r>
                        <w:rPr>
                          <w:color w:val="000000"/>
                        </w:rPr>
                        <w:t>Improved students performance in solving rational equations and functions.</w:t>
                      </w:r>
                    </w:p>
                  </w:txbxContent>
                </v:textbox>
                <w10:wrap type="square"/>
              </v:rect>
            </w:pict>
          </mc:Fallback>
        </mc:AlternateContent>
      </w:r>
    </w:p>
    <w:p w14:paraId="17CC37B3">
      <w:pPr>
        <w:spacing w:line="360" w:lineRule="auto"/>
        <w:jc w:val="both"/>
      </w:pPr>
    </w:p>
    <w:p w14:paraId="0F0A4B95">
      <w:pPr>
        <w:spacing w:line="360" w:lineRule="auto"/>
        <w:jc w:val="both"/>
      </w:pPr>
    </w:p>
    <w:p w14:paraId="1B9EE199">
      <w:pPr>
        <w:spacing w:line="360" w:lineRule="auto"/>
        <w:jc w:val="both"/>
      </w:pPr>
    </w:p>
    <w:p w14:paraId="68D132FA">
      <w:pPr>
        <w:spacing w:line="360" w:lineRule="auto"/>
        <w:jc w:val="both"/>
      </w:pPr>
    </w:p>
    <w:p w14:paraId="65F846A8">
      <w:pPr>
        <w:spacing w:line="360" w:lineRule="auto"/>
        <w:jc w:val="both"/>
      </w:pPr>
      <w:r>
        <mc:AlternateContent>
          <mc:Choice Requires="wps">
            <w:drawing>
              <wp:anchor distT="0" distB="0" distL="0" distR="0" simplePos="0" relativeHeight="251667456" behindDoc="0" locked="0" layoutInCell="1" allowOverlap="1">
                <wp:simplePos x="0" y="0"/>
                <wp:positionH relativeFrom="column">
                  <wp:posOffset>3890645</wp:posOffset>
                </wp:positionH>
                <wp:positionV relativeFrom="paragraph">
                  <wp:posOffset>76200</wp:posOffset>
                </wp:positionV>
                <wp:extent cx="327025" cy="384175"/>
                <wp:effectExtent l="0" t="0" r="0" b="0"/>
                <wp:wrapNone/>
                <wp:docPr id="5" name="Arrow: Right 5"/>
                <wp:cNvGraphicFramePr/>
                <a:graphic xmlns:a="http://schemas.openxmlformats.org/drawingml/2006/main">
                  <a:graphicData uri="http://schemas.microsoft.com/office/word/2010/wordprocessingShape">
                    <wps:wsp>
                      <wps:cNvSpPr/>
                      <wps:spPr>
                        <a:xfrm>
                          <a:off x="5220905" y="3600295"/>
                          <a:ext cx="250190" cy="359410"/>
                        </a:xfrm>
                        <a:prstGeom prst="rightArrow">
                          <a:avLst>
                            <a:gd name="adj1" fmla="val 50000"/>
                            <a:gd name="adj2" fmla="val 50000"/>
                          </a:avLst>
                        </a:prstGeom>
                        <a:solidFill>
                          <a:srgbClr val="000000"/>
                        </a:solidFill>
                        <a:ln w="12700" cap="flat" cmpd="sng">
                          <a:solidFill>
                            <a:srgbClr val="000000"/>
                          </a:solidFill>
                          <a:prstDash val="solid"/>
                          <a:miter lim="8000"/>
                          <a:headEnd type="none" w="sm" len="sm"/>
                          <a:tailEnd type="none" w="sm" len="sm"/>
                        </a:ln>
                      </wps:spPr>
                      <wps:txbx>
                        <w:txbxContent>
                          <w:p w14:paraId="5D5361D5">
                            <w:pPr>
                              <w:spacing w:line="240" w:lineRule="auto"/>
                              <w:ind w:left="0"/>
                            </w:pPr>
                          </w:p>
                        </w:txbxContent>
                      </wps:txbx>
                      <wps:bodyPr spcFirstLastPara="1" wrap="square" lIns="91425" tIns="91425" rIns="91425" bIns="91425" anchor="ctr" anchorCtr="0">
                        <a:noAutofit/>
                      </wps:bodyPr>
                    </wps:wsp>
                  </a:graphicData>
                </a:graphic>
              </wp:anchor>
            </w:drawing>
          </mc:Choice>
          <mc:Fallback>
            <w:pict>
              <v:shape id="Arrow: Right 5" o:spid="_x0000_s1026" o:spt="13" type="#_x0000_t13" style="position:absolute;left:0pt;margin-left:306.35pt;margin-top:6pt;height:30.25pt;width:25.75pt;z-index:251667456;v-text-anchor:middle;mso-width-relative:page;mso-height-relative:page;" fillcolor="#000000" filled="t" stroked="t" coordsize="21600,21600" o:gfxdata="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tPcFtUAAAAJAQAADwAAAAAAAAABACAAAAAiAAAAZHJzL2Rvd25yZXYueG1sUEsBAhQAFAAAAAgA&#10;h07iQCWIkExhAgAAGQUAAA4AAAAAAAAAAQAgAAAAJAEAAGRycy9lMm9Eb2MueG1sUEsFBgAAAAAG&#10;AAYAWQEAAPcFAAAAAA==&#10;" adj="10800,5400">
                <v:fill on="t" focussize="0,0"/>
                <v:stroke weight="1pt" color="#000000" miterlimit="0" joinstyle="miter" startarrowwidth="narrow" startarrowlength="short" endarrowwidth="narrow" endarrowlength="short"/>
                <v:imagedata o:title=""/>
                <o:lock v:ext="edit" aspectratio="f"/>
                <v:textbox inset="7.1988188976378pt,7.1988188976378pt,7.1988188976378pt,7.1988188976378pt">
                  <w:txbxContent>
                    <w:p w14:paraId="5D5361D5">
                      <w:pPr>
                        <w:spacing w:line="240" w:lineRule="auto"/>
                        <w:ind w:left="0"/>
                      </w:pPr>
                    </w:p>
                  </w:txbxContent>
                </v:textbox>
              </v:shape>
            </w:pict>
          </mc:Fallback>
        </mc:AlternateContent>
      </w:r>
      <w:r>
        <mc:AlternateContent>
          <mc:Choice Requires="wps">
            <w:drawing>
              <wp:anchor distT="0" distB="0" distL="0" distR="0" simplePos="0" relativeHeight="251668480" behindDoc="0" locked="0" layoutInCell="1" allowOverlap="1">
                <wp:simplePos x="0" y="0"/>
                <wp:positionH relativeFrom="column">
                  <wp:posOffset>1743075</wp:posOffset>
                </wp:positionH>
                <wp:positionV relativeFrom="paragraph">
                  <wp:posOffset>61595</wp:posOffset>
                </wp:positionV>
                <wp:extent cx="327025" cy="384175"/>
                <wp:effectExtent l="0" t="0" r="0" b="0"/>
                <wp:wrapNone/>
                <wp:docPr id="2" name="Arrow: Right 2"/>
                <wp:cNvGraphicFramePr/>
                <a:graphic xmlns:a="http://schemas.openxmlformats.org/drawingml/2006/main">
                  <a:graphicData uri="http://schemas.microsoft.com/office/word/2010/wordprocessingShape">
                    <wps:wsp>
                      <wps:cNvSpPr/>
                      <wps:spPr>
                        <a:xfrm>
                          <a:off x="5220905" y="3600295"/>
                          <a:ext cx="250190" cy="359410"/>
                        </a:xfrm>
                        <a:prstGeom prst="rightArrow">
                          <a:avLst>
                            <a:gd name="adj1" fmla="val 50000"/>
                            <a:gd name="adj2" fmla="val 50000"/>
                          </a:avLst>
                        </a:prstGeom>
                        <a:solidFill>
                          <a:srgbClr val="000000"/>
                        </a:solidFill>
                        <a:ln w="12700" cap="flat" cmpd="sng">
                          <a:solidFill>
                            <a:srgbClr val="000000"/>
                          </a:solidFill>
                          <a:prstDash val="solid"/>
                          <a:miter lim="8000"/>
                          <a:headEnd type="none" w="sm" len="sm"/>
                          <a:tailEnd type="none" w="sm" len="sm"/>
                        </a:ln>
                      </wps:spPr>
                      <wps:txbx>
                        <w:txbxContent>
                          <w:p w14:paraId="351CB4A3">
                            <w:pPr>
                              <w:spacing w:line="240" w:lineRule="auto"/>
                              <w:ind w:left="0"/>
                            </w:pPr>
                          </w:p>
                        </w:txbxContent>
                      </wps:txbx>
                      <wps:bodyPr spcFirstLastPara="1" wrap="square" lIns="91425" tIns="91425" rIns="91425" bIns="91425" anchor="ctr" anchorCtr="0">
                        <a:noAutofit/>
                      </wps:bodyPr>
                    </wps:wsp>
                  </a:graphicData>
                </a:graphic>
              </wp:anchor>
            </w:drawing>
          </mc:Choice>
          <mc:Fallback>
            <w:pict>
              <v:shape id="Arrow: Right 2" o:spid="_x0000_s1026" o:spt="13" type="#_x0000_t13" style="position:absolute;left:0pt;margin-left:137.25pt;margin-top:4.85pt;height:30.25pt;width:25.75pt;z-index:251668480;v-text-anchor:middle;mso-width-relative:page;mso-height-relative:page;" fillcolor="#000000" filled="t" stroked="t" coordsize="21600,21600" o:gfxdata="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CyKTD1QAAAAgBAAAPAAAAAAAAAAEAIAAAACIAAABkcnMvZG93bnJldi54bWxQSwECFAAUAAAA&#10;CACHTuJAQU2slmMCAAAZBQAADgAAAAAAAAABACAAAAAkAQAAZHJzL2Uyb0RvYy54bWxQSwUGAAAA&#10;AAYABgBZAQAA+QUAAAAA&#10;" adj="10800,5400">
                <v:fill on="t" focussize="0,0"/>
                <v:stroke weight="1pt" color="#000000" miterlimit="0" joinstyle="miter" startarrowwidth="narrow" startarrowlength="short" endarrowwidth="narrow" endarrowlength="short"/>
                <v:imagedata o:title=""/>
                <o:lock v:ext="edit" aspectratio="f"/>
                <v:textbox inset="7.1988188976378pt,7.1988188976378pt,7.1988188976378pt,7.1988188976378pt">
                  <w:txbxContent>
                    <w:p w14:paraId="351CB4A3">
                      <w:pPr>
                        <w:spacing w:line="240" w:lineRule="auto"/>
                        <w:ind w:left="0"/>
                      </w:pPr>
                    </w:p>
                  </w:txbxContent>
                </v:textbox>
              </v:shape>
            </w:pict>
          </mc:Fallback>
        </mc:AlternateContent>
      </w:r>
    </w:p>
    <w:p w14:paraId="3802202F">
      <w:pPr>
        <w:spacing w:line="360" w:lineRule="auto"/>
        <w:jc w:val="both"/>
      </w:pPr>
    </w:p>
    <w:p w14:paraId="4772F216">
      <w:pPr>
        <w:spacing w:line="360" w:lineRule="auto"/>
        <w:jc w:val="both"/>
      </w:pPr>
    </w:p>
    <w:p w14:paraId="24FD1A57">
      <w:pPr>
        <w:spacing w:line="360" w:lineRule="auto"/>
        <w:jc w:val="both"/>
      </w:pPr>
    </w:p>
    <w:p w14:paraId="186A1203">
      <w:pPr>
        <w:spacing w:line="360" w:lineRule="auto"/>
        <w:jc w:val="both"/>
      </w:pPr>
    </w:p>
    <w:p w14:paraId="198B4C76">
      <w:pPr>
        <w:spacing w:line="360" w:lineRule="auto"/>
        <w:jc w:val="both"/>
      </w:pPr>
      <w:r>
        <mc:AlternateContent>
          <mc:Choice Requires="wps">
            <w:drawing>
              <wp:anchor distT="0" distB="0" distL="0" distR="0" simplePos="0" relativeHeight="251670528" behindDoc="0" locked="0" layoutInCell="1" allowOverlap="1">
                <wp:simplePos x="0" y="0"/>
                <wp:positionH relativeFrom="column">
                  <wp:posOffset>4552950</wp:posOffset>
                </wp:positionH>
                <wp:positionV relativeFrom="paragraph">
                  <wp:posOffset>221615</wp:posOffset>
                </wp:positionV>
                <wp:extent cx="45720" cy="1333500"/>
                <wp:effectExtent l="57150" t="0" r="107315" b="57150"/>
                <wp:wrapNone/>
                <wp:docPr id="16" name="Straight Arrow Connector 16"/>
                <wp:cNvGraphicFramePr/>
                <a:graphic xmlns:a="http://schemas.openxmlformats.org/drawingml/2006/main">
                  <a:graphicData uri="http://schemas.microsoft.com/office/word/2010/wordprocessingShape">
                    <wps:wsp>
                      <wps:cNvCnPr/>
                      <wps:spPr>
                        <a:xfrm>
                          <a:off x="0" y="0"/>
                          <a:ext cx="45719" cy="1333500"/>
                        </a:xfrm>
                        <a:prstGeom prst="straightConnector1">
                          <a:avLst/>
                        </a:prstGeom>
                        <a:noFill/>
                        <a:ln w="57150" cap="flat" cmpd="sng">
                          <a:solidFill>
                            <a:srgbClr val="000000"/>
                          </a:solidFill>
                          <a:prstDash val="solid"/>
                          <a:miter lim="8000"/>
                          <a:headEnd type="none" w="sm" len="sm"/>
                          <a:tailEnd type="triangle" w="med" len="med"/>
                        </a:ln>
                      </wps:spPr>
                      <wps:bodyPr/>
                    </wps:wsp>
                  </a:graphicData>
                </a:graphic>
              </wp:anchor>
            </w:drawing>
          </mc:Choice>
          <mc:Fallback>
            <w:pict>
              <v:shape id="_x0000_s1026" o:spid="_x0000_s1026" o:spt="32" type="#_x0000_t32" style="position:absolute;left:0pt;margin-left:358.5pt;margin-top:17.45pt;height:105pt;width:3.6pt;z-index:251670528;mso-width-relative:page;mso-height-relative:page;" filled="f" stroked="t" coordsize="21600,21600" o:gfxdata="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&#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gGsgfZAAAACgEAAA8AAAAAAAAAAQAgAAAAIgAAAGRy&#10;cy9kb3ducmV2LnhtbFBLAQIUABQAAAAIAIdO4kDCjfBYBAIAABgEAAAOAAAAAAAAAAEAIAAAACgB&#10;AABkcnMvZTJvRG9jLnhtbFBLBQYAAAAABgAGAFkBAACeBQAAAAA=&#10;">
                <v:fill on="f" focussize="0,0"/>
                <v:stroke weight="4.5pt" color="#000000" miterlimit="0" joinstyle="miter" startarrowwidth="narrow" startarrowlength="short" endarrow="block"/>
                <v:imagedata o:title=""/>
                <o:lock v:ext="edit" aspectratio="f"/>
              </v:shape>
            </w:pict>
          </mc:Fallback>
        </mc:AlternateContent>
      </w:r>
      <w:r>
        <mc:AlternateContent>
          <mc:Choice Requires="wps">
            <w:drawing>
              <wp:anchor distT="0" distB="0" distL="0" distR="0" simplePos="0" relativeHeight="251669504" behindDoc="0" locked="0" layoutInCell="1" allowOverlap="1">
                <wp:simplePos x="0" y="0"/>
                <wp:positionH relativeFrom="column">
                  <wp:posOffset>609600</wp:posOffset>
                </wp:positionH>
                <wp:positionV relativeFrom="paragraph">
                  <wp:posOffset>252095</wp:posOffset>
                </wp:positionV>
                <wp:extent cx="45720" cy="1264920"/>
                <wp:effectExtent l="114300" t="38100" r="88265" b="11430"/>
                <wp:wrapNone/>
                <wp:docPr id="15" name="Straight Arrow Connector 15"/>
                <wp:cNvGraphicFramePr/>
                <a:graphic xmlns:a="http://schemas.openxmlformats.org/drawingml/2006/main">
                  <a:graphicData uri="http://schemas.microsoft.com/office/word/2010/wordprocessingShape">
                    <wps:wsp>
                      <wps:cNvCnPr/>
                      <wps:spPr>
                        <a:xfrm rot="10800000">
                          <a:off x="0" y="0"/>
                          <a:ext cx="45719" cy="1264920"/>
                        </a:xfrm>
                        <a:prstGeom prst="straightConnector1">
                          <a:avLst/>
                        </a:prstGeom>
                        <a:noFill/>
                        <a:ln w="57150" cap="flat" cmpd="sng">
                          <a:solidFill>
                            <a:srgbClr val="000000"/>
                          </a:solidFill>
                          <a:prstDash val="solid"/>
                          <a:miter lim="8000"/>
                          <a:headEnd type="none" w="sm" len="sm"/>
                          <a:tailEnd type="triangle" w="med" len="med"/>
                        </a:ln>
                      </wps:spPr>
                      <wps:bodyPr/>
                    </wps:wsp>
                  </a:graphicData>
                </a:graphic>
              </wp:anchor>
            </w:drawing>
          </mc:Choice>
          <mc:Fallback>
            <w:pict>
              <v:shape id="_x0000_s1026" o:spid="_x0000_s1026" o:spt="32" type="#_x0000_t32" style="position:absolute;left:0pt;margin-left:48pt;margin-top:19.85pt;height:99.6pt;width:3.6pt;rotation:11796480f;z-index:251669504;mso-width-relative:page;mso-height-relative:page;" filled="f" stroked="t" coordsize="21600,21600" o:gfxdata="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aurYe2gAAAAkBAAAPAAAAAAAAAAEA&#10;IAAAACIAAABkcnMvZG93bnJldi54bWxQSwECFAAUAAAACACHTuJA0oPHeA0CAAAnBAAADgAAAAAA&#10;AAABACAAAAApAQAAZHJzL2Uyb0RvYy54bWxQSwUGAAAAAAYABgBZAQAAqAUAAAAA&#10;">
                <v:fill on="f" focussize="0,0"/>
                <v:stroke weight="4.5pt" color="#000000" miterlimit="0" joinstyle="miter" startarrowwidth="narrow" startarrowlength="short" endarrow="block"/>
                <v:imagedata o:title=""/>
                <o:lock v:ext="edit" aspectratio="f"/>
              </v:shape>
            </w:pict>
          </mc:Fallback>
        </mc:AlternateContent>
      </w:r>
    </w:p>
    <w:p w14:paraId="2E7D0B74">
      <w:pPr>
        <w:spacing w:line="360" w:lineRule="auto"/>
        <w:jc w:val="both"/>
      </w:pPr>
    </w:p>
    <w:p w14:paraId="0E93D757">
      <w:pPr>
        <w:spacing w:line="360" w:lineRule="auto"/>
        <w:jc w:val="both"/>
      </w:pPr>
    </w:p>
    <w:p w14:paraId="7F2C2B23">
      <w:pPr>
        <w:spacing w:line="360" w:lineRule="auto"/>
        <w:jc w:val="both"/>
      </w:pPr>
    </w:p>
    <w:p w14:paraId="15278227">
      <w:pPr>
        <w:spacing w:line="360" w:lineRule="auto"/>
        <w:jc w:val="both"/>
      </w:pPr>
      <w:r>
        <mc:AlternateContent>
          <mc:Choice Requires="wps">
            <w:drawing>
              <wp:anchor distT="0" distB="0" distL="0" distR="0" simplePos="0" relativeHeight="251671552" behindDoc="0" locked="0" layoutInCell="1" allowOverlap="1">
                <wp:simplePos x="0" y="0"/>
                <wp:positionH relativeFrom="column">
                  <wp:posOffset>-3339465</wp:posOffset>
                </wp:positionH>
                <wp:positionV relativeFrom="paragraph">
                  <wp:posOffset>2546985</wp:posOffset>
                </wp:positionV>
                <wp:extent cx="186690" cy="171450"/>
                <wp:effectExtent l="0" t="0" r="0" b="0"/>
                <wp:wrapNone/>
                <wp:docPr id="17" name="Flowchart: Extract 17"/>
                <wp:cNvGraphicFramePr/>
                <a:graphic xmlns:a="http://schemas.openxmlformats.org/drawingml/2006/main">
                  <a:graphicData uri="http://schemas.microsoft.com/office/word/2010/wordprocessingShape">
                    <wps:wsp>
                      <wps:cNvSpPr/>
                      <wps:spPr>
                        <a:xfrm>
                          <a:off x="5262181" y="3703800"/>
                          <a:ext cx="167639" cy="152400"/>
                        </a:xfrm>
                        <a:prstGeom prst="flowChartExtract">
                          <a:avLst/>
                        </a:prstGeom>
                        <a:solidFill>
                          <a:srgbClr val="000000"/>
                        </a:solidFill>
                        <a:ln>
                          <a:noFill/>
                        </a:ln>
                        <a:effectLst>
                          <a:outerShdw dist="25400" dir="3806095" algn="ctr" rotWithShape="0">
                            <a:srgbClr val="7F7F7F">
                              <a:alpha val="49411"/>
                            </a:srgbClr>
                          </a:outerShdw>
                        </a:effectLst>
                      </wps:spPr>
                      <wps:txbx>
                        <w:txbxContent>
                          <w:p w14:paraId="21F8398F">
                            <w:pPr>
                              <w:spacing w:line="240" w:lineRule="auto"/>
                              <w:ind w:left="0"/>
                            </w:pPr>
                          </w:p>
                        </w:txbxContent>
                      </wps:txbx>
                      <wps:bodyPr spcFirstLastPara="1" wrap="square" lIns="91425" tIns="91425" rIns="91425" bIns="91425" anchor="ctr" anchorCtr="0">
                        <a:noAutofit/>
                      </wps:bodyPr>
                    </wps:wsp>
                  </a:graphicData>
                </a:graphic>
              </wp:anchor>
            </w:drawing>
          </mc:Choice>
          <mc:Fallback>
            <w:pict>
              <v:shape id="_x0000_s1026" o:spid="_x0000_s1026" o:spt="127" type="#_x0000_t127" style="position:absolute;left:0pt;margin-left:-262.95pt;margin-top:200.55pt;height:13.5pt;width:14.7pt;z-index:251671552;v-text-anchor:middle;mso-width-relative:page;mso-height-relative:page;" fillcolor="#000000" filled="t" stroked="f" coordsize="21600,21600" o:gfxdata="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XTmL/bAAAADQEAAA8A&#10;AAAAAAAAAQAgAAAAIgAAAGRycy9kb3ducmV2LnhtbFBLAQIUABQAAAAIAIdO4kChEnFcTQIAALYE&#10;AAAOAAAAAAAAAAEAIAAAACoBAABkcnMvZTJvRG9jLnhtbFBLBQYAAAAABgAGAFkBAADpBQAAAAA=&#10;">
                <v:fill on="t" focussize="0,0"/>
                <v:stroke on="f"/>
                <v:imagedata o:title=""/>
                <o:lock v:ext="edit" aspectratio="f"/>
                <v:shadow on="t" color="#7F7F7F" opacity="32381f" offset="0.894409448818898pt,1.7888188976378pt" origin="0f,0f" matrix="65536f,0f,0f,65536f"/>
                <v:textbox inset="7.1988188976378pt,7.1988188976378pt,7.1988188976378pt,7.1988188976378pt">
                  <w:txbxContent>
                    <w:p w14:paraId="21F8398F">
                      <w:pPr>
                        <w:spacing w:line="240" w:lineRule="auto"/>
                        <w:ind w:left="0"/>
                      </w:pPr>
                    </w:p>
                  </w:txbxContent>
                </v:textbox>
              </v:shape>
            </w:pict>
          </mc:Fallback>
        </mc:AlternateContent>
      </w:r>
      <w:r>
        <mc:AlternateContent>
          <mc:Choice Requires="wps">
            <w:drawing>
              <wp:anchor distT="0" distB="0" distL="0" distR="0" simplePos="0" relativeHeight="251672576" behindDoc="0" locked="0" layoutInCell="1" allowOverlap="1">
                <wp:simplePos x="0" y="0"/>
                <wp:positionH relativeFrom="column">
                  <wp:posOffset>-3294380</wp:posOffset>
                </wp:positionH>
                <wp:positionV relativeFrom="paragraph">
                  <wp:posOffset>2569210</wp:posOffset>
                </wp:positionV>
                <wp:extent cx="114300" cy="75247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346000" y="3432338"/>
                          <a:ext cx="0" cy="695324"/>
                        </a:xfrm>
                        <a:prstGeom prst="straightConnector1">
                          <a:avLst/>
                        </a:prstGeom>
                        <a:noFill/>
                        <a:ln w="57150" cap="flat" cmpd="sng">
                          <a:solidFill>
                            <a:srgbClr val="000000"/>
                          </a:solidFill>
                          <a:prstDash val="solid"/>
                          <a:miter lim="8000"/>
                          <a:headEnd type="none" w="sm" len="sm"/>
                          <a:tailEnd type="none" w="sm" len="sm"/>
                        </a:ln>
                      </wps:spPr>
                      <wps:bodyPr/>
                    </wps:wsp>
                  </a:graphicData>
                </a:graphic>
              </wp:anchor>
            </w:drawing>
          </mc:Choice>
          <mc:Fallback>
            <w:pict>
              <v:shape id="_x0000_s1026" o:spid="_x0000_s1026" o:spt="32" type="#_x0000_t32" style="position:absolute;left:0pt;margin-left:-259.4pt;margin-top:202.3pt;height:59.25pt;width:9pt;rotation:11796480f;z-index:251672576;mso-width-relative:page;mso-height-relative:page;" filled="f" stroked="t" coordsize="21600,21600" o:gfxdata="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mEMCM3AAAAA0BAAAPAAAAAAAAAAEAIAAA&#10;ACIAAABkcnMvZG93bnJldi54bWxQSwECFAAUAAAACACHTuJA0++wJAgCAAAmBAAADgAAAAAAAAAB&#10;ACAAAAArAQAAZHJzL2Uyb0RvYy54bWxQSwUGAAAAAAYABgBZAQAApQUAAAAA&#10;">
                <v:fill on="f" focussize="0,0"/>
                <v:stroke weight="4.5pt" color="#000000" miterlimit="0" joinstyle="miter" startarrowwidth="narrow" startarrowlength="short" endarrowwidth="narrow" endarrowlength="short"/>
                <v:imagedata o:title=""/>
                <o:lock v:ext="edit" aspectratio="f"/>
              </v:shape>
            </w:pict>
          </mc:Fallback>
        </mc:AlternateContent>
      </w:r>
    </w:p>
    <w:p w14:paraId="1475368C">
      <w:pPr>
        <w:spacing w:line="360" w:lineRule="auto"/>
        <w:jc w:val="both"/>
      </w:pPr>
      <w:r>
        <mc:AlternateContent>
          <mc:Choice Requires="wps">
            <w:drawing>
              <wp:anchor distT="114300" distB="114300" distL="114300" distR="114300" simplePos="0" relativeHeight="251674624" behindDoc="0" locked="0" layoutInCell="1" allowOverlap="1">
                <wp:simplePos x="0" y="0"/>
                <wp:positionH relativeFrom="column">
                  <wp:posOffset>662305</wp:posOffset>
                </wp:positionH>
                <wp:positionV relativeFrom="paragraph">
                  <wp:posOffset>191135</wp:posOffset>
                </wp:positionV>
                <wp:extent cx="1572260" cy="45720"/>
                <wp:effectExtent l="19050" t="38100" r="47625" b="50165"/>
                <wp:wrapNone/>
                <wp:docPr id="9" name="Straight Arrow Connector 9"/>
                <wp:cNvGraphicFramePr/>
                <a:graphic xmlns:a="http://schemas.openxmlformats.org/drawingml/2006/main">
                  <a:graphicData uri="http://schemas.microsoft.com/office/word/2010/wordprocessingShape">
                    <wps:wsp>
                      <wps:cNvCnPr/>
                      <wps:spPr>
                        <a:xfrm>
                          <a:off x="0" y="0"/>
                          <a:ext cx="1572259" cy="45719"/>
                        </a:xfrm>
                        <a:prstGeom prst="straightConnector1">
                          <a:avLst/>
                        </a:prstGeom>
                        <a:noFill/>
                        <a:ln w="7620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52.15pt;margin-top:15.05pt;height:3.6pt;width:123.8pt;z-index:251674624;mso-width-relative:page;mso-height-relative:page;" filled="f" stroked="t" coordsize="21600,21600" o:gfxdata="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c4axLZAAAACQEAAA8AAAAAAAAAAQAgAAAAIgAAAGRycy9kb3ducmV2LnhtbFBLAQIU&#10;ABQAAAAIAIdO4kDZzkQh8gEAAAUEAAAOAAAAAAAAAAEAIAAAACgBAABkcnMvZTJvRG9jLnhtbFBL&#10;BQYAAAAABgAGAFkBAACMBQAAAAA=&#10;">
                <v:fill on="f" focussize="0,0"/>
                <v:stroke weight="6pt" color="#000000" joinstyle="round" startarrowwidth="narrow" startarrowlength="short" endarrowwidth="narrow" endarrowlength="short"/>
                <v:imagedata o:title=""/>
                <o:lock v:ext="edit" aspectratio="f"/>
              </v:shape>
            </w:pict>
          </mc:Fallback>
        </mc:AlternateContent>
      </w:r>
      <w:r>
        <mc:AlternateContent>
          <mc:Choice Requires="wps">
            <w:drawing>
              <wp:anchor distT="114300" distB="114300" distL="114300" distR="114300" simplePos="0" relativeHeight="251675648" behindDoc="0" locked="0" layoutInCell="1" allowOverlap="1">
                <wp:simplePos x="0" y="0"/>
                <wp:positionH relativeFrom="column">
                  <wp:posOffset>3215640</wp:posOffset>
                </wp:positionH>
                <wp:positionV relativeFrom="paragraph">
                  <wp:posOffset>236220</wp:posOffset>
                </wp:positionV>
                <wp:extent cx="1503045" cy="45720"/>
                <wp:effectExtent l="19050" t="38100" r="40005" b="50165"/>
                <wp:wrapNone/>
                <wp:docPr id="11" name="Straight Arrow Connector 11"/>
                <wp:cNvGraphicFramePr/>
                <a:graphic xmlns:a="http://schemas.openxmlformats.org/drawingml/2006/main">
                  <a:graphicData uri="http://schemas.microsoft.com/office/word/2010/wordprocessingShape">
                    <wps:wsp>
                      <wps:cNvCnPr/>
                      <wps:spPr>
                        <a:xfrm flipV="1">
                          <a:off x="0" y="0"/>
                          <a:ext cx="1503045" cy="45719"/>
                        </a:xfrm>
                        <a:prstGeom prst="straightConnector1">
                          <a:avLst/>
                        </a:prstGeom>
                        <a:noFill/>
                        <a:ln w="7620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flip:y;margin-left:253.2pt;margin-top:18.6pt;height:3.6pt;width:118.35pt;z-index:251675648;mso-width-relative:page;mso-height-relative:page;" filled="f" stroked="t" coordsize="21600,21600" o:gfxdata="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RAm32QAAAAkBAAAPAAAAAAAAAAEAIAAAACIAAABkcnMvZG93bnJldi54&#10;bWxQSwECFAAUAAAACACHTuJAviIvE/kBAAARBAAADgAAAAAAAAABACAAAAAoAQAAZHJzL2Uyb0Rv&#10;Yy54bWxQSwUGAAAAAAYABgBZAQAAkwUAAAAA&#10;">
                <v:fill on="f" focussize="0,0"/>
                <v:stroke weight="6pt" color="#000000"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73600" behindDoc="1" locked="0" layoutInCell="1" allowOverlap="1">
                <wp:simplePos x="0" y="0"/>
                <wp:positionH relativeFrom="column">
                  <wp:posOffset>2223770</wp:posOffset>
                </wp:positionH>
                <wp:positionV relativeFrom="paragraph">
                  <wp:posOffset>64135</wp:posOffset>
                </wp:positionV>
                <wp:extent cx="952500" cy="370205"/>
                <wp:effectExtent l="0" t="0" r="0" b="0"/>
                <wp:wrapNone/>
                <wp:docPr id="10" name="Rectangle 10"/>
                <wp:cNvGraphicFramePr/>
                <a:graphic xmlns:a="http://schemas.openxmlformats.org/drawingml/2006/main">
                  <a:graphicData uri="http://schemas.microsoft.com/office/word/2010/wordprocessingShape">
                    <wps:wsp>
                      <wps:cNvSpPr/>
                      <wps:spPr>
                        <a:xfrm>
                          <a:off x="4888800" y="3613948"/>
                          <a:ext cx="914400" cy="332105"/>
                        </a:xfrm>
                        <a:prstGeom prst="rect">
                          <a:avLst/>
                        </a:prstGeom>
                        <a:noFill/>
                        <a:ln w="19050" cap="flat" cmpd="sng">
                          <a:solidFill>
                            <a:srgbClr val="000000"/>
                          </a:solidFill>
                          <a:prstDash val="solid"/>
                          <a:miter lim="8000"/>
                          <a:headEnd type="none" w="sm" len="sm"/>
                          <a:tailEnd type="none" w="sm" len="sm"/>
                        </a:ln>
                      </wps:spPr>
                      <wps:txbx>
                        <w:txbxContent>
                          <w:p w14:paraId="5DEEBC59">
                            <w:pPr>
                              <w:spacing w:after="160" w:line="277" w:lineRule="auto"/>
                              <w:ind w:left="0"/>
                            </w:pPr>
                            <w:r>
                              <w:rPr>
                                <w:rFonts w:ascii="Calibri" w:hAnsi="Calibri" w:eastAsia="Calibri" w:cs="Calibri"/>
                                <w:b/>
                                <w:color w:val="000000"/>
                              </w:rPr>
                              <w:t>FEEDBACK</w:t>
                            </w:r>
                          </w:p>
                        </w:txbxContent>
                      </wps:txbx>
                      <wps:bodyPr spcFirstLastPara="1" wrap="square" lIns="91425" tIns="45700" rIns="91425" bIns="45700" anchor="t" anchorCtr="0">
                        <a:noAutofit/>
                      </wps:bodyPr>
                    </wps:wsp>
                  </a:graphicData>
                </a:graphic>
              </wp:anchor>
            </w:drawing>
          </mc:Choice>
          <mc:Fallback>
            <w:pict>
              <v:rect id="Rectangle 10" o:spid="_x0000_s1026" o:spt="1" style="position:absolute;left:0pt;margin-left:175.1pt;margin-top:5.05pt;height:29.15pt;width:75pt;z-index:-251642880;mso-width-relative:page;mso-height-relative:page;" filled="f" stroked="t" coordsize="21600,21600" o:gfxdata="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&#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xcjObXAAAACQEAAA8AAAAAAAAAAQAgAAAAIgAAAGRy&#10;cy9kb3ducmV2LnhtbFBLAQIUABQAAAAIAIdO4kDGR6osPwIAAJYEAAAOAAAAAAAAAAEAIAAAACYB&#10;AABkcnMvZTJvRG9jLnhtbFBLBQYAAAAABgAGAFkBAADXBQAAAAA=&#10;">
                <v:fill on="f" focussize="0,0"/>
                <v:stroke weight="1.5pt" color="#000000" miterlimit="0" joinstyle="miter" startarrowwidth="narrow" startarrowlength="short" endarrowwidth="narrow" endarrowlength="short"/>
                <v:imagedata o:title=""/>
                <o:lock v:ext="edit" aspectratio="f"/>
                <v:textbox inset="7.1988188976378pt,3.59842519685039pt,7.1988188976378pt,3.59842519685039pt">
                  <w:txbxContent>
                    <w:p w14:paraId="5DEEBC59">
                      <w:pPr>
                        <w:spacing w:after="160" w:line="277" w:lineRule="auto"/>
                        <w:ind w:left="0"/>
                      </w:pPr>
                      <w:r>
                        <w:rPr>
                          <w:rFonts w:ascii="Calibri" w:hAnsi="Calibri" w:eastAsia="Calibri" w:cs="Calibri"/>
                          <w:b/>
                          <w:color w:val="000000"/>
                        </w:rPr>
                        <w:t>FEEDBACK</w:t>
                      </w:r>
                    </w:p>
                  </w:txbxContent>
                </v:textbox>
              </v:rect>
            </w:pict>
          </mc:Fallback>
        </mc:AlternateContent>
      </w:r>
    </w:p>
    <w:p w14:paraId="79D3AB15">
      <w:pPr>
        <w:spacing w:line="360" w:lineRule="auto"/>
        <w:jc w:val="both"/>
      </w:pPr>
      <w:r>
        <w:t xml:space="preserve"> </w:t>
      </w:r>
    </w:p>
    <w:p w14:paraId="131852C5">
      <w:pPr>
        <w:spacing w:line="360" w:lineRule="auto"/>
        <w:ind w:left="2160" w:firstLine="720"/>
        <w:jc w:val="both"/>
      </w:pPr>
    </w:p>
    <w:p w14:paraId="6B2A1E1F">
      <w:pPr>
        <w:spacing w:line="360" w:lineRule="auto"/>
        <w:ind w:left="2160" w:firstLine="720"/>
        <w:jc w:val="both"/>
      </w:pPr>
      <w:r>
        <w:t>Figure 2: Conceptual Paradigm</w:t>
      </w:r>
    </w:p>
    <w:p w14:paraId="1F74ECFA">
      <w:pPr>
        <w:spacing w:line="360" w:lineRule="auto"/>
        <w:ind w:left="0"/>
        <w:jc w:val="both"/>
      </w:pPr>
    </w:p>
    <w:p w14:paraId="778D539B">
      <w:pPr>
        <w:ind w:left="0"/>
        <w:jc w:val="center"/>
        <w:rPr>
          <w:b/>
          <w:bCs/>
        </w:rPr>
      </w:pPr>
      <w:r>
        <w:rPr>
          <w:b/>
          <w:bCs/>
        </w:rPr>
        <w:t>CHAPTER III</w:t>
      </w:r>
    </w:p>
    <w:p w14:paraId="02E11E29">
      <w:pPr>
        <w:ind w:left="0"/>
        <w:jc w:val="center"/>
      </w:pPr>
      <w:r>
        <w:rPr>
          <w:b/>
          <w:bCs/>
        </w:rPr>
        <w:t xml:space="preserve">RESEARCH DESIGN AND </w:t>
      </w:r>
      <w:r>
        <w:rPr>
          <w:b/>
          <w:bCs/>
          <w:color w:val="000000"/>
        </w:rPr>
        <w:t>METHODOLOGY</w:t>
      </w:r>
      <w:r>
        <w:t xml:space="preserve"> </w:t>
      </w:r>
    </w:p>
    <w:p w14:paraId="1ED03991">
      <w:pPr>
        <w:ind w:left="0"/>
        <w:jc w:val="center"/>
      </w:pPr>
    </w:p>
    <w:p w14:paraId="79E71E5E">
      <w:pPr>
        <w:spacing w:line="360" w:lineRule="auto"/>
        <w:ind w:left="720" w:firstLine="720"/>
        <w:jc w:val="both"/>
        <w:rPr>
          <w:b/>
          <w:bCs/>
          <w:color w:val="000000"/>
        </w:rPr>
      </w:pPr>
      <w:r>
        <w:t>This study employed a mixed-methods approach combining a one-group pretest–posttest quasi-experimental design and a descriptive survey. The quasi-experimental component determined the effectiveness of the CoRTEX: A CNN-Based Mathematical Device for Solving Rational Equations and Rational Functions in improving students’ performance, while the descriptive survey assessed its acceptability among users and professional evaluators. The methodology covered the development of the device, data collection procedures, participant selection, research instruments, and statistical analyses used to measure the device’s educational impact and user satisfaction.</w:t>
      </w:r>
    </w:p>
    <w:p w14:paraId="7A03B9A5">
      <w:pPr>
        <w:pStyle w:val="4"/>
        <w:spacing w:before="0" w:after="0" w:line="360" w:lineRule="auto"/>
        <w:ind w:left="0" w:firstLine="720"/>
        <w:jc w:val="both"/>
        <w:rPr>
          <w:b/>
          <w:bCs/>
          <w:color w:val="000000"/>
          <w:sz w:val="24"/>
          <w:szCs w:val="24"/>
        </w:rPr>
      </w:pPr>
      <w:bookmarkStart w:id="32" w:name="_ob3a2gsx62z8" w:colFirst="0" w:colLast="0"/>
      <w:bookmarkEnd w:id="32"/>
    </w:p>
    <w:p w14:paraId="01D72C6B">
      <w:pPr>
        <w:pStyle w:val="4"/>
        <w:spacing w:before="0" w:after="0" w:line="360" w:lineRule="auto"/>
        <w:ind w:left="0" w:firstLine="720"/>
        <w:jc w:val="both"/>
        <w:rPr>
          <w:b/>
          <w:bCs/>
          <w:color w:val="000000"/>
          <w:sz w:val="24"/>
          <w:szCs w:val="24"/>
        </w:rPr>
      </w:pPr>
      <w:bookmarkStart w:id="33" w:name="_kazkwnvqq2yw" w:colFirst="0" w:colLast="0"/>
      <w:bookmarkEnd w:id="33"/>
      <w:r>
        <w:rPr>
          <w:b/>
          <w:bCs/>
          <w:color w:val="000000"/>
          <w:sz w:val="24"/>
          <w:szCs w:val="24"/>
        </w:rPr>
        <w:t>RESEARCH DESIGN</w:t>
      </w:r>
    </w:p>
    <w:p w14:paraId="3022A5C5">
      <w:pPr>
        <w:shd w:val="clear" w:color="auto" w:fill="FFFFFF"/>
        <w:spacing w:line="360" w:lineRule="auto"/>
        <w:ind w:left="720" w:firstLine="720"/>
        <w:jc w:val="both"/>
        <w:rPr>
          <w:color w:val="0F1115"/>
        </w:rPr>
      </w:pPr>
      <w:r>
        <w:rPr>
          <w:color w:val="0F1115"/>
        </w:rPr>
        <w:t>This study implemented a mixed-methods research design, combining a one-group pretest-posttest quasi-experimental approach with descriptive survey research. The quasi-experimental component aimed to establish a cause-and-effect relationship between the use of the CoRTEx mathematical device (independent variable) and students' proficiency in rational equations and functions (dependent variable). This design was selected to comprehensively address both the quantitative measurement of the device's effectiveness in improving student performance and the qualitative assessment of its acceptability among users, providing a holistic evaluation of the CoRTEx mathematical device.</w:t>
      </w:r>
    </w:p>
    <w:p w14:paraId="2E7AA9DE">
      <w:pPr>
        <w:shd w:val="clear" w:color="auto" w:fill="FFFFFF"/>
        <w:spacing w:line="360" w:lineRule="auto"/>
        <w:ind w:left="720" w:firstLine="720"/>
        <w:jc w:val="both"/>
        <w:rPr>
          <w:color w:val="0F1115"/>
        </w:rPr>
      </w:pPr>
      <w:r>
        <w:rPr>
          <w:color w:val="0F1115"/>
        </w:rPr>
        <w:t>The participants were selected based on their performance in the 1st quarter of General Mathematics for Grade 11 students at Camarines Norte Senior High School, specifically targeting those who had demonstrated low proficiency and were unable to catch up with the lessons on rational expressions and equations. Pre-test and post-test instruments, composed of standardized and teacher-made assessments on rational equations and functions, were administered to measure significant improvement in students' conceptual understanding and procedural skills before and after the intervention using the CoRTEx mathematical device.</w:t>
      </w:r>
    </w:p>
    <w:p w14:paraId="7FE5E6BC">
      <w:pPr>
        <w:shd w:val="clear" w:color="auto" w:fill="FFFFFF"/>
        <w:spacing w:line="360" w:lineRule="auto"/>
        <w:ind w:left="0"/>
        <w:jc w:val="both"/>
        <w:rPr>
          <w:b/>
          <w:bCs/>
          <w:color w:val="0F1115"/>
        </w:rPr>
      </w:pPr>
    </w:p>
    <w:p w14:paraId="54B61BFD">
      <w:pPr>
        <w:shd w:val="clear" w:color="auto" w:fill="FFFFFF"/>
        <w:spacing w:line="360" w:lineRule="auto"/>
        <w:ind w:left="0"/>
        <w:jc w:val="both"/>
        <w:rPr>
          <w:b/>
          <w:bCs/>
          <w:color w:val="0F1115"/>
        </w:rPr>
      </w:pPr>
    </w:p>
    <w:p w14:paraId="46D090F7">
      <w:pPr>
        <w:shd w:val="clear" w:color="auto" w:fill="FFFFFF"/>
        <w:spacing w:line="360" w:lineRule="auto"/>
        <w:ind w:left="0"/>
        <w:jc w:val="both"/>
        <w:rPr>
          <w:b/>
          <w:bCs/>
          <w:color w:val="0F1115"/>
        </w:rPr>
      </w:pPr>
    </w:p>
    <w:p w14:paraId="4D32EC66">
      <w:pPr>
        <w:shd w:val="clear" w:color="auto" w:fill="FFFFFF"/>
        <w:spacing w:line="360" w:lineRule="auto"/>
        <w:ind w:left="0" w:firstLine="720"/>
        <w:jc w:val="both"/>
        <w:rPr>
          <w:b/>
          <w:bCs/>
          <w:color w:val="0F1115"/>
        </w:rPr>
      </w:pPr>
      <w:r>
        <w:rPr>
          <w:b/>
          <w:bCs/>
          <w:color w:val="0F1115"/>
        </w:rPr>
        <w:t>SOURCE OF DATA</w:t>
      </w:r>
    </w:p>
    <w:p w14:paraId="3CB2694B">
      <w:pPr>
        <w:shd w:val="clear" w:color="auto" w:fill="FFFFFF"/>
        <w:spacing w:line="360" w:lineRule="auto"/>
        <w:ind w:left="720" w:firstLine="720"/>
        <w:jc w:val="both"/>
        <w:rPr>
          <w:color w:val="0F1115"/>
        </w:rPr>
      </w:pPr>
      <w:r>
        <w:rPr>
          <w:color w:val="0F1115"/>
        </w:rPr>
        <w:t>This study's primary goal was to increase Grade 11 students' understanding of how to calculate rational equations and rational functions by examining the CoRTEx device's accuracy and acceptability. To collect accurate data, multiple sources were utilized, including evaluators, tests, records, and respondents.</w:t>
      </w:r>
      <w:r>
        <w:rPr>
          <w:color w:val="0F1115"/>
        </w:rPr>
        <w:br w:type="textWrapping"/>
      </w:r>
      <w:r>
        <w:rPr>
          <w:color w:val="0F1115"/>
        </w:rPr>
        <w:tab/>
      </w:r>
      <w:r>
        <w:rPr>
          <w:color w:val="0F1115"/>
        </w:rPr>
        <w:t>Primary data were collected through pre-test and post-test scores from students, along with survey responses from both students and teachers regarding the device's acceptability. Secondary data were obtained from the 1st Periodical Examinations’ Least Mastered Competency Report for the school year 2025-2026, which identified rational equations and functions as the target learning gap and provided the foundational evidence for the study's focus.</w:t>
      </w:r>
    </w:p>
    <w:p w14:paraId="3DC3B6B6">
      <w:pPr>
        <w:spacing w:line="360" w:lineRule="auto"/>
        <w:ind w:left="720" w:firstLine="720"/>
        <w:jc w:val="both"/>
        <w:rPr>
          <w:color w:val="0F1115"/>
        </w:rPr>
      </w:pPr>
    </w:p>
    <w:p w14:paraId="6E6AC1C2">
      <w:pPr>
        <w:pStyle w:val="4"/>
        <w:spacing w:before="0" w:after="0" w:line="360" w:lineRule="auto"/>
        <w:ind w:left="720"/>
        <w:jc w:val="both"/>
        <w:rPr>
          <w:color w:val="0F1115"/>
          <w:highlight w:val="white"/>
        </w:rPr>
      </w:pPr>
      <w:bookmarkStart w:id="34" w:name="_j1syo1obr9y6" w:colFirst="0" w:colLast="0"/>
      <w:bookmarkEnd w:id="34"/>
      <w:r>
        <w:rPr>
          <w:b/>
          <w:bCs/>
          <w:color w:val="000000"/>
          <w:sz w:val="24"/>
          <w:szCs w:val="24"/>
        </w:rPr>
        <w:t>POPULATION, SAMPLING, AND TECHNIQUE</w:t>
      </w:r>
    </w:p>
    <w:p w14:paraId="1E73EA91">
      <w:pPr>
        <w:shd w:val="clear" w:color="auto" w:fill="FFFFFF"/>
        <w:spacing w:line="360" w:lineRule="auto"/>
        <w:ind w:left="720" w:firstLine="720"/>
        <w:jc w:val="both"/>
        <w:rPr>
          <w:color w:val="0F1115"/>
          <w:highlight w:val="white"/>
        </w:rPr>
      </w:pPr>
      <w:r>
        <w:rPr>
          <w:color w:val="0F1115"/>
          <w:highlight w:val="white"/>
        </w:rPr>
        <w:t>A two-stage sampling technique was employed to ensure representativeness and minimize selection bias in the study. The research population was derived from 285 Grade 11 students, from which 106 students were identified as low-performing in rational equations and functions based on their General Mathematics First Quarter Test results. The first stage utilized purposive sampling to establish this target population of students who had not met the expected proficiency level in rational equations. From this group, a final sample of 84 participants was selected through simple random sampling, with the sample size determined using Slovin's formula with a 5% margin of error.</w:t>
      </w:r>
    </w:p>
    <w:p w14:paraId="61666FEA">
      <w:pPr>
        <w:shd w:val="clear" w:color="auto" w:fill="FFFFFF"/>
        <w:spacing w:line="360" w:lineRule="auto"/>
        <w:ind w:left="720" w:right="33" w:firstLine="720"/>
        <w:jc w:val="both"/>
        <w:rPr>
          <w:color w:val="0F1115"/>
        </w:rPr>
      </w:pPr>
      <w:r>
        <w:rPr>
          <w:color w:val="0F1115"/>
          <w:highlight w:val="white"/>
        </w:rPr>
        <w:t>This comprehensive sampling approach ensured that all selected students represented those who struggled in the competency area, thereby enhancing the applicability and generalizability of the findings within this specific context. Additionally, five mathematics teachers participated in the device's evaluation, providing an expert assessment of the CoRTEx device's suitability for classroom implementation. The dual evaluation system incorporated both student and teacher perspectives. This was achieved through pre- and post-tests (for students) and acceptability surveys (for both groups), which enabled a comprehensive assessment of the device's impact on learning and its practical acceptability in an educational setting.</w:t>
      </w:r>
    </w:p>
    <w:p w14:paraId="774BC459">
      <w:pPr>
        <w:shd w:val="clear" w:color="auto" w:fill="FFFFFF"/>
        <w:spacing w:line="360" w:lineRule="auto"/>
        <w:ind w:left="0" w:firstLine="720"/>
        <w:jc w:val="both"/>
        <w:rPr>
          <w:b/>
          <w:bCs/>
          <w:color w:val="0F1115"/>
        </w:rPr>
      </w:pPr>
    </w:p>
    <w:p w14:paraId="7A75AADE">
      <w:pPr>
        <w:shd w:val="clear" w:color="auto" w:fill="FFFFFF"/>
        <w:spacing w:line="360" w:lineRule="auto"/>
        <w:ind w:left="0" w:firstLine="720"/>
        <w:jc w:val="both"/>
        <w:rPr>
          <w:b/>
          <w:bCs/>
          <w:color w:val="0F1115"/>
        </w:rPr>
      </w:pPr>
    </w:p>
    <w:p w14:paraId="68675137">
      <w:pPr>
        <w:shd w:val="clear" w:color="auto" w:fill="FFFFFF"/>
        <w:spacing w:line="360" w:lineRule="auto"/>
        <w:ind w:left="0" w:firstLine="720"/>
        <w:jc w:val="both"/>
        <w:rPr>
          <w:b/>
          <w:bCs/>
          <w:color w:val="0F1115"/>
        </w:rPr>
      </w:pPr>
    </w:p>
    <w:p w14:paraId="21C73755">
      <w:pPr>
        <w:shd w:val="clear" w:color="auto" w:fill="FFFFFF"/>
        <w:spacing w:line="360" w:lineRule="auto"/>
        <w:ind w:left="0" w:firstLine="720"/>
        <w:jc w:val="both"/>
        <w:rPr>
          <w:b/>
          <w:bCs/>
          <w:color w:val="0F1115"/>
        </w:rPr>
      </w:pPr>
      <w:r>
        <w:rPr>
          <w:b/>
          <w:bCs/>
          <w:color w:val="0F1115"/>
        </w:rPr>
        <w:t>RESPONDENTS DESCRIPTION</w:t>
      </w:r>
    </w:p>
    <w:p w14:paraId="28535F5B">
      <w:pPr>
        <w:shd w:val="clear" w:color="auto" w:fill="FFFFFF"/>
        <w:spacing w:line="360" w:lineRule="auto"/>
        <w:ind w:left="720" w:firstLine="720"/>
        <w:jc w:val="both"/>
        <w:rPr>
          <w:color w:val="0F1115"/>
        </w:rPr>
      </w:pPr>
      <w:r>
        <w:rPr>
          <w:color w:val="0F1115"/>
        </w:rPr>
        <w:t>The study involved two distinct respondent groups who played complementary roles in the research process. The primary participants consisted of 84 Grade 11 students randomly selected from the population of low-performing students, who actively engaged with the CoRTEx device during the intervention phase and participated in the evaluation through pre-tests, post-tests, and acceptability surveys.</w:t>
      </w:r>
      <w:r>
        <w:rPr>
          <w:color w:val="0F1115"/>
        </w:rPr>
        <w:br w:type="textWrapping"/>
      </w:r>
      <w:r>
        <w:rPr>
          <w:color w:val="0F1115"/>
        </w:rPr>
        <w:t>Additionally, five Mathematics teachers served as crucial facilitators and evaluators in the study. While they did not participate as subjects in the experimental intervention, their role facilitated the implementation of the device in classroom settings, guided students in its proper use, and provided expert assessment of the device's acceptability, pedagogical value, and practical utility through surveys. This approach ensured that both student learning experiences and teacher professional insights were captured in evaluating the device's effectiveness.</w:t>
      </w:r>
    </w:p>
    <w:p w14:paraId="5627503B">
      <w:pPr>
        <w:shd w:val="clear" w:color="auto" w:fill="FFFFFF"/>
        <w:spacing w:line="360" w:lineRule="auto"/>
        <w:ind w:left="0" w:firstLine="720"/>
        <w:jc w:val="both"/>
        <w:rPr>
          <w:b/>
          <w:bCs/>
          <w:color w:val="0F1115"/>
        </w:rPr>
      </w:pPr>
    </w:p>
    <w:p w14:paraId="63F4440F">
      <w:pPr>
        <w:shd w:val="clear" w:color="auto" w:fill="FFFFFF"/>
        <w:spacing w:line="360" w:lineRule="auto"/>
        <w:ind w:left="0" w:firstLine="720"/>
        <w:jc w:val="both"/>
        <w:rPr>
          <w:color w:val="0F1115"/>
        </w:rPr>
      </w:pPr>
      <w:r>
        <w:rPr>
          <w:b/>
          <w:bCs/>
          <w:color w:val="0F1115"/>
        </w:rPr>
        <w:t>RESEARCH INSTRUMENTS</w:t>
      </w:r>
    </w:p>
    <w:p w14:paraId="4E281939">
      <w:pPr>
        <w:shd w:val="clear" w:color="auto" w:fill="FFFFFF"/>
        <w:spacing w:line="360" w:lineRule="auto"/>
        <w:ind w:left="720" w:firstLine="720"/>
        <w:jc w:val="both"/>
        <w:rPr>
          <w:color w:val="0F1115"/>
        </w:rPr>
      </w:pPr>
      <w:r>
        <w:rPr>
          <w:color w:val="0F1115"/>
        </w:rPr>
        <w:t>To assess the efficacy of the rational device, the researchers formulated a custom-made questionnaire designed to evaluate its performance in five critical domains: accuracy in problem-solving and graphing, pedagogical efficacy, design attributes, technical specifications, and overall usability. The validation of this questionnaire was conducted by a panel comprising three seasoned mathematics educators and the school principal, ensuring its relevance to the educational context. This evaluative instrument facilitated the identification of both the device's strengths and the potential areas requiring enhancement.</w:t>
      </w:r>
      <w:r>
        <w:rPr>
          <w:color w:val="0F1115"/>
        </w:rPr>
        <w:br w:type="textWrapping"/>
      </w:r>
      <w:r>
        <w:rPr>
          <w:color w:val="0F1115"/>
        </w:rPr>
        <w:tab/>
      </w:r>
      <w:r>
        <w:rPr>
          <w:color w:val="0F1115"/>
        </w:rPr>
        <w:t>The pre-test was given to assess students' understanding before they began using the device, whereas the post-test took place after a week of use. Analyzing the results comparatively provided measurable insights into the effect of the device on students' comprehension and performance in mathematics.</w:t>
      </w:r>
    </w:p>
    <w:p w14:paraId="36EFB066">
      <w:pPr>
        <w:shd w:val="clear" w:color="auto" w:fill="FFFFFF"/>
        <w:spacing w:line="360" w:lineRule="auto"/>
        <w:ind w:left="0" w:firstLine="720"/>
        <w:jc w:val="both"/>
        <w:rPr>
          <w:b/>
          <w:bCs/>
          <w:color w:val="0F1115"/>
        </w:rPr>
      </w:pPr>
    </w:p>
    <w:p w14:paraId="7D77C0DD">
      <w:pPr>
        <w:shd w:val="clear" w:color="auto" w:fill="FFFFFF"/>
        <w:spacing w:line="360" w:lineRule="auto"/>
        <w:ind w:left="0" w:firstLine="720"/>
        <w:jc w:val="both"/>
        <w:rPr>
          <w:color w:val="0F1115"/>
        </w:rPr>
      </w:pPr>
      <w:r>
        <w:rPr>
          <w:b/>
          <w:bCs/>
          <w:color w:val="0F1115"/>
        </w:rPr>
        <w:t>DATA GATHERING PROCEDURE</w:t>
      </w:r>
    </w:p>
    <w:p w14:paraId="66EDD732">
      <w:pPr>
        <w:shd w:val="clear" w:color="auto" w:fill="FFFFFF"/>
        <w:spacing w:line="360" w:lineRule="auto"/>
        <w:ind w:left="720" w:firstLine="720"/>
        <w:rPr>
          <w:color w:val="0F1115"/>
        </w:rPr>
      </w:pPr>
      <w:r>
        <w:rPr>
          <w:color w:val="0F1115"/>
        </w:rPr>
        <w:t>To guarantee the validity and reliability of the survey questionnaire, it was initially reviewed and validated by three mathematics teachers along with the school principal. After securing approval from the principal’s office, the researchers carried out the intervention, which included administering pre-test and post-test questionnaires to Grade 11 students who had shown difficulties in solving rational equations and functions, particularly those who performed poorly on the related competency in the First Quarter Test (SY 2025–2026). The intervention was conducted from September 1 to 15, 2025.</w:t>
      </w:r>
      <w:r>
        <w:rPr>
          <w:color w:val="0F1115"/>
        </w:rPr>
        <w:br w:type="textWrapping"/>
      </w:r>
      <w:r>
        <w:rPr>
          <w:color w:val="0F1115"/>
        </w:rPr>
        <w:tab/>
      </w:r>
      <w:r>
        <w:rPr>
          <w:color w:val="0F1115"/>
        </w:rPr>
        <w:t>After the pre-test, students were instructed to use the CoRTEx device in solving rational equations and functions. They were given a one-week period to engage with the device and develop sufficient mastery of the concepts. Once this exposure period ended, a post-test was administered to evaluate improvements in their understanding. The pre-test and post-test results were then compared to identify significant differences in the students’ level of mastery.</w:t>
      </w:r>
      <w:r>
        <w:rPr>
          <w:color w:val="0F1115"/>
        </w:rPr>
        <w:br w:type="textWrapping"/>
      </w:r>
      <w:r>
        <w:rPr>
          <w:color w:val="0F1115"/>
        </w:rPr>
        <w:tab/>
      </w:r>
      <w:r>
        <w:rPr>
          <w:color w:val="0F1115"/>
        </w:rPr>
        <w:t>In compliance with ethical research standards, permission was obtained from the school principal before data collection. Formal request letters were submitted to the concerned subject teachers to ensure alignment with school rules and guidelines. Moreover, prior to gathering data, consent was secured from the respondents to guarantee their voluntary participation. The collected data were then organized and tabulated, with the support of mathematics teachers who assisted in the analysis and interpretation of the results.</w:t>
      </w:r>
    </w:p>
    <w:p w14:paraId="39C88415">
      <w:pPr>
        <w:spacing w:line="360" w:lineRule="auto"/>
        <w:ind w:left="0" w:firstLine="720"/>
        <w:jc w:val="both"/>
        <w:rPr>
          <w:b/>
          <w:bCs/>
        </w:rPr>
      </w:pPr>
    </w:p>
    <w:p w14:paraId="5B702FCF">
      <w:pPr>
        <w:spacing w:line="360" w:lineRule="auto"/>
        <w:ind w:left="0" w:firstLine="720"/>
        <w:jc w:val="both"/>
        <w:rPr>
          <w:b/>
          <w:bCs/>
          <w:color w:val="000000"/>
        </w:rPr>
      </w:pPr>
      <w:r>
        <w:rPr>
          <w:b/>
          <w:bCs/>
          <w:color w:val="000000"/>
        </w:rPr>
        <w:t>METHODS AND PROCEDURES</w:t>
      </w:r>
    </w:p>
    <w:p w14:paraId="653EAF2B">
      <w:pPr>
        <w:spacing w:line="360" w:lineRule="auto"/>
        <w:jc w:val="both"/>
      </w:pPr>
      <w:r>
        <w:t xml:space="preserve">     The development of the device follows a structured, multi-phase approach to ensure that each aspect of the device is carefully designed, assembled, and tested for optimal functionality. Below is an outline of the methods and procedures involved in constructing the device:</w:t>
      </w:r>
    </w:p>
    <w:p w14:paraId="13511856">
      <w:pPr>
        <w:spacing w:line="360" w:lineRule="auto"/>
        <w:ind w:left="0" w:firstLine="720"/>
        <w:jc w:val="both"/>
        <w:rPr>
          <w:b/>
          <w:bCs/>
          <w:i/>
          <w:iCs/>
        </w:rPr>
      </w:pPr>
    </w:p>
    <w:p w14:paraId="4B8F7250">
      <w:pPr>
        <w:spacing w:line="360" w:lineRule="auto"/>
        <w:ind w:left="0" w:firstLine="720"/>
        <w:jc w:val="both"/>
        <w:rPr>
          <w:b/>
          <w:bCs/>
          <w:i/>
          <w:iCs/>
        </w:rPr>
      </w:pPr>
      <w:r>
        <w:rPr>
          <w:b/>
          <w:bCs/>
          <w:i/>
          <w:iCs/>
        </w:rPr>
        <w:t>Phase I. Outlining the Device</w:t>
      </w:r>
    </w:p>
    <w:p w14:paraId="0F01AFE8">
      <w:pPr>
        <w:spacing w:line="360" w:lineRule="auto"/>
        <w:ind w:firstLine="1440"/>
        <w:jc w:val="both"/>
      </w:pPr>
      <w:r>
        <w:t>The researchers designed a detailed concept for a learning device aimed at enhancing students' grasp of rational functions and equations through user-friendly methods. This development involved systematic planning and requirements analysis to ensure both effectiveness and ease of use.</w:t>
      </w:r>
    </w:p>
    <w:p w14:paraId="640DEEA6">
      <w:pPr>
        <w:spacing w:line="360" w:lineRule="auto"/>
        <w:jc w:val="both"/>
      </w:pPr>
      <w:r>
        <w:drawing>
          <wp:inline distT="114300" distB="114300" distL="114300" distR="114300">
            <wp:extent cx="2566670" cy="4924425"/>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157" name="image136.png"/>
                    <pic:cNvPicPr preferRelativeResize="0"/>
                  </pic:nvPicPr>
                  <pic:blipFill>
                    <a:blip r:embed="rId12"/>
                    <a:srcRect/>
                    <a:stretch>
                      <a:fillRect/>
                    </a:stretch>
                  </pic:blipFill>
                  <pic:spPr>
                    <a:xfrm rot="16200000">
                      <a:off x="0" y="0"/>
                      <a:ext cx="2566987" cy="4924425"/>
                    </a:xfrm>
                    <a:prstGeom prst="rect">
                      <a:avLst/>
                    </a:prstGeom>
                  </pic:spPr>
                </pic:pic>
              </a:graphicData>
            </a:graphic>
          </wp:inline>
        </w:drawing>
      </w:r>
      <w:r>
        <w:drawing>
          <wp:anchor distT="114300" distB="114300" distL="114300" distR="114300" simplePos="0" relativeHeight="251676672" behindDoc="0" locked="0" layoutInCell="1" allowOverlap="1">
            <wp:simplePos x="0" y="0"/>
            <wp:positionH relativeFrom="column">
              <wp:posOffset>1114425</wp:posOffset>
            </wp:positionH>
            <wp:positionV relativeFrom="paragraph">
              <wp:posOffset>2600325</wp:posOffset>
            </wp:positionV>
            <wp:extent cx="2386330" cy="3736975"/>
            <wp:effectExtent l="0" t="0" r="0" b="0"/>
            <wp:wrapNone/>
            <wp:docPr id="147" name="image130.jpg"/>
            <wp:cNvGraphicFramePr/>
            <a:graphic xmlns:a="http://schemas.openxmlformats.org/drawingml/2006/main">
              <a:graphicData uri="http://schemas.openxmlformats.org/drawingml/2006/picture">
                <pic:pic xmlns:pic="http://schemas.openxmlformats.org/drawingml/2006/picture">
                  <pic:nvPicPr>
                    <pic:cNvPr id="147" name="image130.jpg"/>
                    <pic:cNvPicPr preferRelativeResize="0"/>
                  </pic:nvPicPr>
                  <pic:blipFill>
                    <a:blip r:embed="rId13"/>
                    <a:srcRect l="11079" t="4529" r="8933" b="5574"/>
                    <a:stretch>
                      <a:fillRect/>
                    </a:stretch>
                  </pic:blipFill>
                  <pic:spPr>
                    <a:xfrm rot="16200000">
                      <a:off x="0" y="0"/>
                      <a:ext cx="2386298" cy="3736841"/>
                    </a:xfrm>
                    <a:prstGeom prst="rect">
                      <a:avLst/>
                    </a:prstGeom>
                  </pic:spPr>
                </pic:pic>
              </a:graphicData>
            </a:graphic>
          </wp:anchor>
        </w:drawing>
      </w:r>
    </w:p>
    <w:p w14:paraId="222F9559">
      <w:pPr>
        <w:spacing w:line="360" w:lineRule="auto"/>
        <w:jc w:val="both"/>
      </w:pPr>
    </w:p>
    <w:p w14:paraId="38F7C6A4">
      <w:pPr>
        <w:spacing w:line="360" w:lineRule="auto"/>
        <w:jc w:val="both"/>
      </w:pPr>
    </w:p>
    <w:p w14:paraId="047C55BF">
      <w:pPr>
        <w:spacing w:line="360" w:lineRule="auto"/>
        <w:jc w:val="both"/>
      </w:pPr>
      <w:r>
        <w:t xml:space="preserve">  </w:t>
      </w:r>
    </w:p>
    <w:p w14:paraId="6834EB6B">
      <w:pPr>
        <w:spacing w:line="360" w:lineRule="auto"/>
        <w:jc w:val="both"/>
      </w:pPr>
    </w:p>
    <w:p w14:paraId="7F0550CA">
      <w:pPr>
        <w:spacing w:line="360" w:lineRule="auto"/>
        <w:jc w:val="both"/>
      </w:pPr>
    </w:p>
    <w:p w14:paraId="39990209">
      <w:pPr>
        <w:spacing w:line="360" w:lineRule="auto"/>
        <w:jc w:val="both"/>
      </w:pPr>
    </w:p>
    <w:p w14:paraId="6DE00A65">
      <w:pPr>
        <w:spacing w:line="360" w:lineRule="auto"/>
        <w:jc w:val="both"/>
      </w:pPr>
    </w:p>
    <w:p w14:paraId="3DD65E2B">
      <w:pPr>
        <w:spacing w:line="360" w:lineRule="auto"/>
        <w:jc w:val="both"/>
      </w:pPr>
    </w:p>
    <w:p w14:paraId="4AC4997D">
      <w:pPr>
        <w:spacing w:line="360" w:lineRule="auto"/>
        <w:jc w:val="both"/>
      </w:pPr>
    </w:p>
    <w:p w14:paraId="3AA06E02">
      <w:pPr>
        <w:spacing w:line="250" w:lineRule="auto"/>
        <w:ind w:left="0" w:right="67"/>
        <w:jc w:val="center"/>
      </w:pPr>
    </w:p>
    <w:p w14:paraId="7222FEA2">
      <w:pPr>
        <w:spacing w:line="250" w:lineRule="auto"/>
        <w:ind w:left="0" w:right="67"/>
        <w:jc w:val="center"/>
      </w:pPr>
    </w:p>
    <w:p w14:paraId="6B58D5D2">
      <w:pPr>
        <w:spacing w:line="250" w:lineRule="auto"/>
        <w:ind w:left="0" w:right="67"/>
        <w:jc w:val="center"/>
      </w:pPr>
    </w:p>
    <w:p w14:paraId="4757E7D7">
      <w:pPr>
        <w:spacing w:line="250" w:lineRule="auto"/>
        <w:ind w:left="0" w:right="67"/>
        <w:jc w:val="center"/>
      </w:pPr>
    </w:p>
    <w:p w14:paraId="248BA192">
      <w:pPr>
        <w:spacing w:line="250" w:lineRule="auto"/>
        <w:ind w:left="0" w:right="67"/>
        <w:jc w:val="center"/>
      </w:pPr>
    </w:p>
    <w:p w14:paraId="320B12B6">
      <w:pPr>
        <w:spacing w:line="250" w:lineRule="auto"/>
        <w:ind w:left="0" w:right="67"/>
        <w:jc w:val="center"/>
      </w:pPr>
      <w:r>
        <w:t>Figure 3. Blueprint Model of CoRTEx</w:t>
      </w:r>
    </w:p>
    <w:p w14:paraId="44A50B67">
      <w:pPr>
        <w:spacing w:line="250" w:lineRule="auto"/>
        <w:ind w:left="0" w:right="67"/>
        <w:jc w:val="both"/>
        <w:rPr>
          <w:b/>
          <w:bCs/>
          <w:i/>
          <w:iCs/>
        </w:rPr>
      </w:pPr>
    </w:p>
    <w:p w14:paraId="00EFD663">
      <w:pPr>
        <w:spacing w:line="250" w:lineRule="auto"/>
        <w:ind w:left="0" w:right="67"/>
        <w:jc w:val="both"/>
        <w:rPr>
          <w:b/>
          <w:bCs/>
          <w:i/>
          <w:iCs/>
        </w:rPr>
      </w:pPr>
    </w:p>
    <w:p w14:paraId="22FEDD25">
      <w:pPr>
        <w:spacing w:line="250" w:lineRule="auto"/>
        <w:ind w:left="0" w:right="67" w:firstLine="720"/>
        <w:jc w:val="both"/>
        <w:rPr>
          <w:b/>
          <w:bCs/>
          <w:i/>
          <w:iCs/>
        </w:rPr>
      </w:pPr>
      <w:r>
        <w:rPr>
          <w:b/>
          <w:bCs/>
          <w:i/>
          <w:iCs/>
        </w:rPr>
        <w:t>Phase II. Defining Device Requirements</w:t>
      </w:r>
    </w:p>
    <w:p w14:paraId="173CD76D">
      <w:pPr>
        <w:spacing w:line="250" w:lineRule="auto"/>
        <w:ind w:left="0" w:right="67" w:firstLine="720"/>
        <w:jc w:val="both"/>
        <w:rPr>
          <w:b/>
          <w:bCs/>
          <w:i/>
          <w:iCs/>
        </w:rPr>
      </w:pPr>
    </w:p>
    <w:p w14:paraId="0C07D4E2">
      <w:pPr>
        <w:spacing w:line="360" w:lineRule="auto"/>
        <w:ind w:left="730" w:right="67" w:firstLine="711"/>
        <w:jc w:val="both"/>
      </w:pPr>
      <w:r>
        <w:t>The researchers defined the requirements for the device, specifying the types of problems and solutions to be integrated, as well as the key features needed for effective use. This phase included identifying software that allows smooth visualization of rational functions, easy customization of solutions, and compatibility with the device’s hardware.</w:t>
      </w:r>
    </w:p>
    <w:p w14:paraId="558743B5">
      <w:pPr>
        <w:spacing w:line="360" w:lineRule="auto"/>
        <w:jc w:val="both"/>
        <w:rPr>
          <w:b/>
          <w:bCs/>
          <w:i/>
          <w:iCs/>
        </w:rPr>
      </w:pPr>
      <w:r>
        <w:t xml:space="preserve">     </w:t>
      </w:r>
      <w:r>
        <w:tab/>
      </w:r>
      <w:r>
        <w:t>In this study,</w:t>
      </w:r>
      <w:r>
        <w:rPr>
          <w:color w:val="FF0000"/>
        </w:rPr>
        <w:t xml:space="preserve"> </w:t>
      </w:r>
      <w:r>
        <w:t>the Raspberry Pi 3 (2GB RAM) was chosen as the main processor due to its efficient computing power, coding compatibility, and ability to integrate graphical outputs. The Raspberry Pi’s HDMI support ensured seamless display on the Waveshare LCD, while the XP-Pen drawing tablet provided a practical input tool for entering equations and values.</w:t>
      </w:r>
      <w:r>
        <mc:AlternateContent>
          <mc:Choice Requires="wps">
            <w:drawing>
              <wp:anchor distT="45720" distB="45720" distL="114300" distR="114300" simplePos="0" relativeHeight="251677696" behindDoc="0" locked="0" layoutInCell="1" allowOverlap="1">
                <wp:simplePos x="0" y="0"/>
                <wp:positionH relativeFrom="column">
                  <wp:posOffset>1031875</wp:posOffset>
                </wp:positionH>
                <wp:positionV relativeFrom="paragraph">
                  <wp:posOffset>8880475</wp:posOffset>
                </wp:positionV>
                <wp:extent cx="3411855" cy="346075"/>
                <wp:effectExtent l="0" t="0" r="0" b="0"/>
                <wp:wrapNone/>
                <wp:docPr id="14" name="Rectangle 14"/>
                <wp:cNvGraphicFramePr/>
                <a:graphic xmlns:a="http://schemas.openxmlformats.org/drawingml/2006/main">
                  <a:graphicData uri="http://schemas.microsoft.com/office/word/2010/wordprocessingShape">
                    <wps:wsp>
                      <wps:cNvSpPr/>
                      <wps:spPr>
                        <a:xfrm>
                          <a:off x="3649598" y="3616488"/>
                          <a:ext cx="3392805" cy="327025"/>
                        </a:xfrm>
                        <a:prstGeom prst="rect">
                          <a:avLst/>
                        </a:prstGeom>
                        <a:noFill/>
                        <a:ln>
                          <a:noFill/>
                        </a:ln>
                      </wps:spPr>
                      <wps:txbx>
                        <w:txbxContent>
                          <w:p w14:paraId="7CF95E54">
                            <w:pPr>
                              <w:spacing w:after="160" w:line="277" w:lineRule="auto"/>
                              <w:ind w:left="0"/>
                            </w:pPr>
                          </w:p>
                        </w:txbxContent>
                      </wps:txbx>
                      <wps:bodyPr spcFirstLastPara="1" wrap="square" lIns="91425" tIns="45700" rIns="91425" bIns="45700" anchor="t" anchorCtr="0">
                        <a:noAutofit/>
                      </wps:bodyPr>
                    </wps:wsp>
                  </a:graphicData>
                </a:graphic>
              </wp:anchor>
            </w:drawing>
          </mc:Choice>
          <mc:Fallback>
            <w:pict>
              <v:rect id="Rectangle 14" o:spid="_x0000_s1026" o:spt="1" style="position:absolute;left:0pt;margin-left:81.25pt;margin-top:699.25pt;height:27.25pt;width:268.65pt;z-index:251677696;mso-width-relative:page;mso-height-relative:page;" filled="f" stroked="f" coordsize="21600,21600" o:gfxdata="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8tDUzWAAAA&#10;DQEAAA8AAAAAAAAAAQAgAAAAIgAAAGRycy9kb3ducmV2LnhtbFBLAQIUABQAAAAIAIdO4kCFpr/r&#10;5gEAANADAAAOAAAAAAAAAAEAIAAAACUBAABkcnMvZTJvRG9jLnhtbFBLBQYAAAAABgAGAFkBAAB9&#10;BQAAAAA=&#10;">
                <v:fill on="f" focussize="0,0"/>
                <v:stroke on="f"/>
                <v:imagedata o:title=""/>
                <o:lock v:ext="edit" aspectratio="f"/>
                <v:textbox inset="7.1988188976378pt,3.59842519685039pt,7.1988188976378pt,3.59842519685039pt">
                  <w:txbxContent>
                    <w:p w14:paraId="7CF95E54">
                      <w:pPr>
                        <w:spacing w:after="160" w:line="277" w:lineRule="auto"/>
                        <w:ind w:left="0"/>
                      </w:pPr>
                    </w:p>
                  </w:txbxContent>
                </v:textbox>
              </v:rect>
            </w:pict>
          </mc:Fallback>
        </mc:AlternateContent>
      </w:r>
    </w:p>
    <w:p w14:paraId="52168110">
      <w:pPr>
        <w:spacing w:line="360" w:lineRule="auto"/>
        <w:jc w:val="both"/>
        <w:rPr>
          <w:b/>
          <w:bCs/>
          <w:i/>
          <w:iCs/>
        </w:rPr>
      </w:pPr>
      <w:r>
        <w:rPr>
          <w:b/>
          <w:bCs/>
          <w:i/>
          <w:iCs/>
        </w:rPr>
        <w:t>Phase III. Gathering of Materials</w:t>
      </w:r>
    </w:p>
    <w:p w14:paraId="0D232694">
      <w:pPr>
        <w:spacing w:line="360" w:lineRule="auto"/>
        <w:ind w:firstLine="1440"/>
        <w:jc w:val="both"/>
      </w:pPr>
      <w:r>
        <w:t>The researchers collected all the essential materials for building the CoRTEX: A CNN-Based Mathematical Device for Solving Rational Equations and  Rational Functions</w:t>
      </w:r>
      <w:r>
        <w:rPr>
          <w:b/>
          <w:bCs/>
        </w:rPr>
        <w:t>.</w:t>
      </w:r>
      <w:r>
        <w:t xml:space="preserve"> The materials included a Raspberry Pi 3 (2GB RAM) as the main processing unit, a 7-inch Waveshare HDMI LCD for clear visual display, and an XP-Pen Drawing Tablet to allow direct input and interactive solving of equations. For power supply, a 20,000 mAh power bank was used to ensure portability and extended usage. Mini metal stereo speakers were integrated to provide audio feedback, while a carrying case measuring 18 × 11 × 5.5 cm was selected for safe storage and convenient transport of the device. Additionally, reused accessories such as an HDMI to Micro-USB adapter, Type-C cables, and Micro-USB cables were utilized to complete the setup. With these materials secured, the researchers were ready to proceed with assembly and testing, ensuring a strong foundation for a reliable and effective learning device.</w:t>
      </w:r>
    </w:p>
    <w:p w14:paraId="0309F6CB">
      <w:pPr>
        <w:spacing w:line="360" w:lineRule="auto"/>
        <w:ind w:firstLine="1440"/>
        <w:jc w:val="both"/>
      </w:pPr>
    </w:p>
    <w:p w14:paraId="71F3117D">
      <w:pPr>
        <w:spacing w:line="360" w:lineRule="auto"/>
        <w:ind w:firstLine="1440"/>
        <w:jc w:val="both"/>
      </w:pPr>
    </w:p>
    <w:tbl>
      <w:tblPr>
        <w:tblStyle w:val="20"/>
        <w:tblpPr w:leftFromText="180" w:rightFromText="180" w:vertAnchor="text" w:tblpY="634"/>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20"/>
        <w:gridCol w:w="2655"/>
        <w:gridCol w:w="1695"/>
        <w:gridCol w:w="3630"/>
      </w:tblGrid>
      <w:tr w14:paraId="69B2F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20" w:type="dxa"/>
          </w:tcPr>
          <w:p w14:paraId="05CA5CB5">
            <w:pPr>
              <w:spacing w:line="360" w:lineRule="auto"/>
              <w:ind w:left="0"/>
              <w:jc w:val="both"/>
            </w:pPr>
            <w:r>
              <w:t>Description</w:t>
            </w:r>
          </w:p>
        </w:tc>
        <w:tc>
          <w:tcPr>
            <w:tcW w:w="2655" w:type="dxa"/>
          </w:tcPr>
          <w:p w14:paraId="11D038B8">
            <w:pPr>
              <w:spacing w:line="360" w:lineRule="auto"/>
              <w:jc w:val="both"/>
            </w:pPr>
            <w:r>
              <w:t>Pictures</w:t>
            </w:r>
          </w:p>
        </w:tc>
        <w:tc>
          <w:tcPr>
            <w:tcW w:w="1695" w:type="dxa"/>
          </w:tcPr>
          <w:p w14:paraId="1EEF74B9">
            <w:pPr>
              <w:spacing w:line="360" w:lineRule="auto"/>
              <w:jc w:val="both"/>
            </w:pPr>
            <w:r>
              <w:t>Description</w:t>
            </w:r>
          </w:p>
        </w:tc>
        <w:tc>
          <w:tcPr>
            <w:tcW w:w="3630" w:type="dxa"/>
          </w:tcPr>
          <w:p w14:paraId="0708CFF3">
            <w:pPr>
              <w:spacing w:line="360" w:lineRule="auto"/>
              <w:jc w:val="both"/>
            </w:pPr>
            <w:r>
              <w:t>Pictures</w:t>
            </w:r>
          </w:p>
        </w:tc>
      </w:tr>
      <w:tr w14:paraId="5F627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20" w:type="dxa"/>
          </w:tcPr>
          <w:p w14:paraId="00E78F27">
            <w:pPr>
              <w:spacing w:line="360" w:lineRule="auto"/>
              <w:ind w:left="0"/>
              <w:jc w:val="both"/>
              <w:rPr>
                <w:b/>
                <w:bCs/>
              </w:rPr>
            </w:pPr>
            <w:r>
              <w:rPr>
                <w:b/>
                <w:bCs/>
              </w:rPr>
              <w:t>Raspberry 3 2GB  RAM</w:t>
            </w:r>
          </w:p>
        </w:tc>
        <w:tc>
          <w:tcPr>
            <w:tcW w:w="2655" w:type="dxa"/>
          </w:tcPr>
          <w:p w14:paraId="55D68DCF">
            <w:pPr>
              <w:spacing w:line="360" w:lineRule="auto"/>
              <w:jc w:val="both"/>
              <w:rPr>
                <w:b/>
                <w:bCs/>
              </w:rPr>
            </w:pPr>
            <w:r>
              <w:drawing>
                <wp:anchor distT="0" distB="0" distL="0" distR="0" simplePos="0" relativeHeight="251678720" behindDoc="0" locked="0" layoutInCell="1" allowOverlap="1">
                  <wp:simplePos x="0" y="0"/>
                  <wp:positionH relativeFrom="column">
                    <wp:posOffset>-24765</wp:posOffset>
                  </wp:positionH>
                  <wp:positionV relativeFrom="paragraph">
                    <wp:posOffset>104775</wp:posOffset>
                  </wp:positionV>
                  <wp:extent cx="1464945" cy="1064895"/>
                  <wp:effectExtent l="0" t="0" r="0" b="0"/>
                  <wp:wrapNone/>
                  <wp:docPr id="111" name="image89.png"/>
                  <wp:cNvGraphicFramePr/>
                  <a:graphic xmlns:a="http://schemas.openxmlformats.org/drawingml/2006/main">
                    <a:graphicData uri="http://schemas.openxmlformats.org/drawingml/2006/picture">
                      <pic:pic xmlns:pic="http://schemas.openxmlformats.org/drawingml/2006/picture">
                        <pic:nvPicPr>
                          <pic:cNvPr id="111" name="image89.png"/>
                          <pic:cNvPicPr preferRelativeResize="0"/>
                        </pic:nvPicPr>
                        <pic:blipFill>
                          <a:blip r:embed="rId14"/>
                          <a:srcRect/>
                          <a:stretch>
                            <a:fillRect/>
                          </a:stretch>
                        </pic:blipFill>
                        <pic:spPr>
                          <a:xfrm>
                            <a:off x="0" y="0"/>
                            <a:ext cx="1464945" cy="1064895"/>
                          </a:xfrm>
                          <a:prstGeom prst="rect">
                            <a:avLst/>
                          </a:prstGeom>
                        </pic:spPr>
                      </pic:pic>
                    </a:graphicData>
                  </a:graphic>
                </wp:anchor>
              </w:drawing>
            </w:r>
          </w:p>
        </w:tc>
        <w:tc>
          <w:tcPr>
            <w:tcW w:w="1695" w:type="dxa"/>
          </w:tcPr>
          <w:p w14:paraId="7BE96733">
            <w:pPr>
              <w:spacing w:line="360" w:lineRule="auto"/>
              <w:ind w:left="0"/>
              <w:jc w:val="both"/>
              <w:rPr>
                <w:b/>
                <w:bCs/>
              </w:rPr>
            </w:pPr>
            <w:r>
              <w:rPr>
                <w:b/>
                <w:bCs/>
              </w:rPr>
              <w:t>XPPEN DRAWING TABLET</w:t>
            </w:r>
          </w:p>
        </w:tc>
        <w:tc>
          <w:tcPr>
            <w:tcW w:w="3630" w:type="dxa"/>
          </w:tcPr>
          <w:p w14:paraId="2E625F1F">
            <w:pPr>
              <w:spacing w:line="360" w:lineRule="auto"/>
              <w:jc w:val="both"/>
              <w:rPr>
                <w:b/>
                <w:bCs/>
              </w:rPr>
            </w:pPr>
            <w:r>
              <w:rPr>
                <w:b/>
                <w:bCs/>
              </w:rPr>
              <w:drawing>
                <wp:inline distT="0" distB="0" distL="0" distR="0">
                  <wp:extent cx="1564005" cy="1099185"/>
                  <wp:effectExtent l="0" t="0" r="0" b="0"/>
                  <wp:docPr id="159" name="image137.png"/>
                  <wp:cNvGraphicFramePr/>
                  <a:graphic xmlns:a="http://schemas.openxmlformats.org/drawingml/2006/main">
                    <a:graphicData uri="http://schemas.openxmlformats.org/drawingml/2006/picture">
                      <pic:pic xmlns:pic="http://schemas.openxmlformats.org/drawingml/2006/picture">
                        <pic:nvPicPr>
                          <pic:cNvPr id="159" name="image137.png"/>
                          <pic:cNvPicPr preferRelativeResize="0"/>
                        </pic:nvPicPr>
                        <pic:blipFill>
                          <a:blip r:embed="rId15"/>
                          <a:srcRect/>
                          <a:stretch>
                            <a:fillRect/>
                          </a:stretch>
                        </pic:blipFill>
                        <pic:spPr>
                          <a:xfrm>
                            <a:off x="0" y="0"/>
                            <a:ext cx="1564005" cy="1099185"/>
                          </a:xfrm>
                          <a:prstGeom prst="rect">
                            <a:avLst/>
                          </a:prstGeom>
                        </pic:spPr>
                      </pic:pic>
                    </a:graphicData>
                  </a:graphic>
                </wp:inline>
              </w:drawing>
            </w:r>
          </w:p>
        </w:tc>
      </w:tr>
      <w:tr w14:paraId="619B4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20" w:type="dxa"/>
          </w:tcPr>
          <w:p w14:paraId="1F80A70E">
            <w:pPr>
              <w:spacing w:line="360" w:lineRule="auto"/>
              <w:ind w:left="0"/>
              <w:jc w:val="both"/>
              <w:rPr>
                <w:b/>
                <w:bCs/>
              </w:rPr>
            </w:pPr>
            <w:r>
              <w:rPr>
                <w:b/>
                <w:bCs/>
              </w:rPr>
              <w:t>7 INCH WAVESHARE DSI LCD</w:t>
            </w:r>
          </w:p>
        </w:tc>
        <w:tc>
          <w:tcPr>
            <w:tcW w:w="2655" w:type="dxa"/>
          </w:tcPr>
          <w:p w14:paraId="16111533">
            <w:pPr>
              <w:spacing w:line="360" w:lineRule="auto"/>
              <w:jc w:val="both"/>
              <w:rPr>
                <w:b/>
                <w:bCs/>
              </w:rPr>
            </w:pPr>
            <w:r>
              <w:rPr>
                <w:b/>
                <w:bCs/>
              </w:rPr>
              <w:drawing>
                <wp:inline distT="0" distB="0" distL="0" distR="0">
                  <wp:extent cx="1362075" cy="1219200"/>
                  <wp:effectExtent l="0" t="0" r="0" b="0"/>
                  <wp:docPr id="152" name="image135.png"/>
                  <wp:cNvGraphicFramePr/>
                  <a:graphic xmlns:a="http://schemas.openxmlformats.org/drawingml/2006/main">
                    <a:graphicData uri="http://schemas.openxmlformats.org/drawingml/2006/picture">
                      <pic:pic xmlns:pic="http://schemas.openxmlformats.org/drawingml/2006/picture">
                        <pic:nvPicPr>
                          <pic:cNvPr id="152" name="image135.png"/>
                          <pic:cNvPicPr preferRelativeResize="0"/>
                        </pic:nvPicPr>
                        <pic:blipFill>
                          <a:blip r:embed="rId16"/>
                          <a:srcRect/>
                          <a:stretch>
                            <a:fillRect/>
                          </a:stretch>
                        </pic:blipFill>
                        <pic:spPr>
                          <a:xfrm>
                            <a:off x="0" y="0"/>
                            <a:ext cx="1362075" cy="1219200"/>
                          </a:xfrm>
                          <a:prstGeom prst="rect">
                            <a:avLst/>
                          </a:prstGeom>
                        </pic:spPr>
                      </pic:pic>
                    </a:graphicData>
                  </a:graphic>
                </wp:inline>
              </w:drawing>
            </w:r>
          </w:p>
        </w:tc>
        <w:tc>
          <w:tcPr>
            <w:tcW w:w="1695" w:type="dxa"/>
          </w:tcPr>
          <w:p w14:paraId="639B909D">
            <w:pPr>
              <w:spacing w:line="360" w:lineRule="auto"/>
              <w:ind w:left="0"/>
              <w:jc w:val="both"/>
              <w:rPr>
                <w:b/>
                <w:bCs/>
              </w:rPr>
            </w:pPr>
            <w:r>
              <w:rPr>
                <w:b/>
                <w:bCs/>
              </w:rPr>
              <w:t>20000 MAH POWERBANK</w:t>
            </w:r>
          </w:p>
        </w:tc>
        <w:tc>
          <w:tcPr>
            <w:tcW w:w="3630" w:type="dxa"/>
          </w:tcPr>
          <w:p w14:paraId="2B8DB964">
            <w:pPr>
              <w:spacing w:line="360" w:lineRule="auto"/>
              <w:jc w:val="both"/>
              <w:rPr>
                <w:b/>
                <w:bCs/>
              </w:rPr>
            </w:pPr>
            <w:r>
              <w:drawing>
                <wp:inline distT="0" distB="0" distL="0" distR="0">
                  <wp:extent cx="1951990" cy="1200785"/>
                  <wp:effectExtent l="0" t="0" r="0" b="0"/>
                  <wp:docPr id="158" name="image132.png"/>
                  <wp:cNvGraphicFramePr/>
                  <a:graphic xmlns:a="http://schemas.openxmlformats.org/drawingml/2006/main">
                    <a:graphicData uri="http://schemas.openxmlformats.org/drawingml/2006/picture">
                      <pic:pic xmlns:pic="http://schemas.openxmlformats.org/drawingml/2006/picture">
                        <pic:nvPicPr>
                          <pic:cNvPr id="158" name="image132.png"/>
                          <pic:cNvPicPr preferRelativeResize="0"/>
                        </pic:nvPicPr>
                        <pic:blipFill>
                          <a:blip r:embed="rId17"/>
                          <a:srcRect/>
                          <a:stretch>
                            <a:fillRect/>
                          </a:stretch>
                        </pic:blipFill>
                        <pic:spPr>
                          <a:xfrm>
                            <a:off x="0" y="0"/>
                            <a:ext cx="1951990" cy="1200785"/>
                          </a:xfrm>
                          <a:prstGeom prst="rect">
                            <a:avLst/>
                          </a:prstGeom>
                        </pic:spPr>
                      </pic:pic>
                    </a:graphicData>
                  </a:graphic>
                </wp:inline>
              </w:drawing>
            </w:r>
          </w:p>
        </w:tc>
      </w:tr>
      <w:tr w14:paraId="093451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20" w:type="dxa"/>
          </w:tcPr>
          <w:p w14:paraId="774F48C3">
            <w:pPr>
              <w:spacing w:line="360" w:lineRule="auto"/>
              <w:ind w:left="0"/>
              <w:jc w:val="both"/>
              <w:rPr>
                <w:b/>
                <w:bCs/>
              </w:rPr>
            </w:pPr>
            <w:r>
              <w:rPr>
                <w:b/>
                <w:bCs/>
              </w:rPr>
              <w:t xml:space="preserve">HDMI to Micro-usb </w:t>
            </w:r>
          </w:p>
        </w:tc>
        <w:tc>
          <w:tcPr>
            <w:tcW w:w="2655" w:type="dxa"/>
          </w:tcPr>
          <w:p w14:paraId="376CCE0D">
            <w:pPr>
              <w:spacing w:line="360" w:lineRule="auto"/>
              <w:jc w:val="both"/>
              <w:rPr>
                <w:b/>
                <w:bCs/>
              </w:rPr>
            </w:pPr>
            <w:r>
              <w:drawing>
                <wp:inline distT="0" distB="0" distL="0" distR="0">
                  <wp:extent cx="1633855" cy="1586230"/>
                  <wp:effectExtent l="0" t="0" r="0" b="0"/>
                  <wp:docPr id="160" name="image133.png"/>
                  <wp:cNvGraphicFramePr/>
                  <a:graphic xmlns:a="http://schemas.openxmlformats.org/drawingml/2006/main">
                    <a:graphicData uri="http://schemas.openxmlformats.org/drawingml/2006/picture">
                      <pic:pic xmlns:pic="http://schemas.openxmlformats.org/drawingml/2006/picture">
                        <pic:nvPicPr>
                          <pic:cNvPr id="160" name="image133.png"/>
                          <pic:cNvPicPr preferRelativeResize="0"/>
                        </pic:nvPicPr>
                        <pic:blipFill>
                          <a:blip r:embed="rId18"/>
                          <a:srcRect/>
                          <a:stretch>
                            <a:fillRect/>
                          </a:stretch>
                        </pic:blipFill>
                        <pic:spPr>
                          <a:xfrm>
                            <a:off x="0" y="0"/>
                            <a:ext cx="1633855" cy="1586230"/>
                          </a:xfrm>
                          <a:prstGeom prst="rect">
                            <a:avLst/>
                          </a:prstGeom>
                        </pic:spPr>
                      </pic:pic>
                    </a:graphicData>
                  </a:graphic>
                </wp:inline>
              </w:drawing>
            </w:r>
          </w:p>
        </w:tc>
        <w:tc>
          <w:tcPr>
            <w:tcW w:w="1695" w:type="dxa"/>
          </w:tcPr>
          <w:p w14:paraId="2A9D0EEB">
            <w:pPr>
              <w:spacing w:line="360" w:lineRule="auto"/>
              <w:ind w:left="0"/>
              <w:jc w:val="both"/>
              <w:rPr>
                <w:b/>
                <w:bCs/>
              </w:rPr>
            </w:pPr>
            <w:r>
              <w:rPr>
                <w:b/>
                <w:bCs/>
              </w:rPr>
              <w:t xml:space="preserve">Mini Metal Stereo Speakers </w:t>
            </w:r>
          </w:p>
        </w:tc>
        <w:tc>
          <w:tcPr>
            <w:tcW w:w="3630" w:type="dxa"/>
          </w:tcPr>
          <w:p w14:paraId="2EC52F6E">
            <w:pPr>
              <w:spacing w:line="360" w:lineRule="auto"/>
              <w:jc w:val="both"/>
              <w:rPr>
                <w:b/>
                <w:bCs/>
              </w:rPr>
            </w:pPr>
            <w:r>
              <w:t xml:space="preserve"> </w:t>
            </w:r>
          </w:p>
        </w:tc>
      </w:tr>
      <w:tr w14:paraId="6CFFDA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20" w:type="dxa"/>
          </w:tcPr>
          <w:p w14:paraId="5F89DC64">
            <w:pPr>
              <w:spacing w:line="360" w:lineRule="auto"/>
              <w:ind w:left="0"/>
              <w:jc w:val="both"/>
              <w:rPr>
                <w:b/>
                <w:bCs/>
              </w:rPr>
            </w:pPr>
            <w:r>
              <w:rPr>
                <w:b/>
                <w:bCs/>
              </w:rPr>
              <w:t xml:space="preserve">Aluminum Carrying Case 18*11*5.5cm </w:t>
            </w:r>
          </w:p>
        </w:tc>
        <w:tc>
          <w:tcPr>
            <w:tcW w:w="2655" w:type="dxa"/>
          </w:tcPr>
          <w:p w14:paraId="2C704BEA">
            <w:pPr>
              <w:spacing w:line="360" w:lineRule="auto"/>
              <w:jc w:val="both"/>
              <w:rPr>
                <w:b/>
                <w:bCs/>
              </w:rPr>
            </w:pPr>
            <w:r>
              <w:drawing>
                <wp:anchor distT="0" distB="0" distL="114300" distR="114300" simplePos="0" relativeHeight="251679744" behindDoc="0" locked="0" layoutInCell="1" allowOverlap="1">
                  <wp:simplePos x="0" y="0"/>
                  <wp:positionH relativeFrom="column">
                    <wp:posOffset>52070</wp:posOffset>
                  </wp:positionH>
                  <wp:positionV relativeFrom="paragraph">
                    <wp:posOffset>158115</wp:posOffset>
                  </wp:positionV>
                  <wp:extent cx="1619250" cy="1313180"/>
                  <wp:effectExtent l="0" t="0" r="0" b="0"/>
                  <wp:wrapSquare wrapText="bothSides"/>
                  <wp:docPr id="110" name="image90.png"/>
                  <wp:cNvGraphicFramePr/>
                  <a:graphic xmlns:a="http://schemas.openxmlformats.org/drawingml/2006/main">
                    <a:graphicData uri="http://schemas.openxmlformats.org/drawingml/2006/picture">
                      <pic:pic xmlns:pic="http://schemas.openxmlformats.org/drawingml/2006/picture">
                        <pic:nvPicPr>
                          <pic:cNvPr id="110" name="image90.png"/>
                          <pic:cNvPicPr preferRelativeResize="0"/>
                        </pic:nvPicPr>
                        <pic:blipFill>
                          <a:blip r:embed="rId19"/>
                          <a:srcRect/>
                          <a:stretch>
                            <a:fillRect/>
                          </a:stretch>
                        </pic:blipFill>
                        <pic:spPr>
                          <a:xfrm>
                            <a:off x="0" y="0"/>
                            <a:ext cx="1619250" cy="1312925"/>
                          </a:xfrm>
                          <a:prstGeom prst="rect">
                            <a:avLst/>
                          </a:prstGeom>
                        </pic:spPr>
                      </pic:pic>
                    </a:graphicData>
                  </a:graphic>
                </wp:anchor>
              </w:drawing>
            </w:r>
          </w:p>
        </w:tc>
        <w:tc>
          <w:tcPr>
            <w:tcW w:w="1695" w:type="dxa"/>
          </w:tcPr>
          <w:p w14:paraId="6097E793">
            <w:pPr>
              <w:spacing w:line="360" w:lineRule="auto"/>
              <w:ind w:left="0"/>
              <w:jc w:val="both"/>
              <w:rPr>
                <w:b/>
                <w:bCs/>
              </w:rPr>
            </w:pPr>
            <w:r>
              <w:rPr>
                <w:b/>
                <w:bCs/>
              </w:rPr>
              <w:t>Type C and Micro-USB Cable</w:t>
            </w:r>
          </w:p>
        </w:tc>
        <w:tc>
          <w:tcPr>
            <w:tcW w:w="3630" w:type="dxa"/>
          </w:tcPr>
          <w:p w14:paraId="3D002173">
            <w:pPr>
              <w:spacing w:line="360" w:lineRule="auto"/>
              <w:jc w:val="both"/>
              <w:rPr>
                <w:b/>
                <w:bCs/>
              </w:rPr>
            </w:pPr>
            <w:r>
              <w:drawing>
                <wp:anchor distT="0" distB="0" distL="114300" distR="114300" simplePos="0" relativeHeight="251680768" behindDoc="0" locked="0" layoutInCell="1" allowOverlap="1">
                  <wp:simplePos x="0" y="0"/>
                  <wp:positionH relativeFrom="column">
                    <wp:posOffset>76200</wp:posOffset>
                  </wp:positionH>
                  <wp:positionV relativeFrom="paragraph">
                    <wp:posOffset>229235</wp:posOffset>
                  </wp:positionV>
                  <wp:extent cx="1821180" cy="1363345"/>
                  <wp:effectExtent l="0" t="0" r="0" b="0"/>
                  <wp:wrapSquare wrapText="bothSides"/>
                  <wp:docPr id="109" name="image87.png"/>
                  <wp:cNvGraphicFramePr/>
                  <a:graphic xmlns:a="http://schemas.openxmlformats.org/drawingml/2006/main">
                    <a:graphicData uri="http://schemas.openxmlformats.org/drawingml/2006/picture">
                      <pic:pic xmlns:pic="http://schemas.openxmlformats.org/drawingml/2006/picture">
                        <pic:nvPicPr>
                          <pic:cNvPr id="109" name="image87.png"/>
                          <pic:cNvPicPr preferRelativeResize="0"/>
                        </pic:nvPicPr>
                        <pic:blipFill>
                          <a:blip r:embed="rId20"/>
                          <a:srcRect/>
                          <a:stretch>
                            <a:fillRect/>
                          </a:stretch>
                        </pic:blipFill>
                        <pic:spPr>
                          <a:xfrm>
                            <a:off x="0" y="0"/>
                            <a:ext cx="1821179" cy="1363345"/>
                          </a:xfrm>
                          <a:prstGeom prst="rect">
                            <a:avLst/>
                          </a:prstGeom>
                        </pic:spPr>
                      </pic:pic>
                    </a:graphicData>
                  </a:graphic>
                </wp:anchor>
              </w:drawing>
            </w:r>
          </w:p>
        </w:tc>
      </w:tr>
    </w:tbl>
    <w:p w14:paraId="1BADE311">
      <w:pPr>
        <w:spacing w:line="360" w:lineRule="auto"/>
        <w:ind w:left="0"/>
        <w:rPr>
          <w:b/>
          <w:bCs/>
          <w:i/>
          <w:iCs/>
        </w:rPr>
      </w:pPr>
      <w:r>
        <w:rPr>
          <w:b/>
          <w:bCs/>
          <w:i/>
          <w:iCs/>
        </w:rPr>
        <w:t xml:space="preserve">                                </w:t>
      </w:r>
    </w:p>
    <w:p w14:paraId="51672EA1">
      <w:pPr>
        <w:spacing w:line="360" w:lineRule="auto"/>
        <w:ind w:left="0"/>
        <w:jc w:val="center"/>
      </w:pPr>
      <w:r>
        <w:rPr>
          <w:b/>
          <w:bCs/>
          <w:i/>
          <w:iCs/>
        </w:rPr>
        <w:t xml:space="preserve">          </w:t>
      </w:r>
      <w:r>
        <w:t>Figure 4. Materials Needed for Device Construction</w:t>
      </w:r>
    </w:p>
    <w:p w14:paraId="27145923">
      <w:pPr>
        <w:spacing w:line="360" w:lineRule="auto"/>
        <w:jc w:val="both"/>
        <w:rPr>
          <w:b/>
          <w:bCs/>
          <w:i/>
          <w:iCs/>
        </w:rPr>
      </w:pPr>
    </w:p>
    <w:p w14:paraId="4F3FD219">
      <w:pPr>
        <w:spacing w:line="360" w:lineRule="auto"/>
        <w:jc w:val="both"/>
      </w:pPr>
      <w:r>
        <w:rPr>
          <w:b/>
          <w:bCs/>
          <w:i/>
          <w:iCs/>
        </w:rPr>
        <w:t>Phase 3.1 Electrical Works</w:t>
      </w:r>
    </w:p>
    <w:p w14:paraId="3AAA5515">
      <w:pPr>
        <w:spacing w:line="360" w:lineRule="auto"/>
        <w:jc w:val="both"/>
      </w:pPr>
      <w:r>
        <w:t xml:space="preserve">    </w:t>
      </w:r>
      <w:r>
        <w:tab/>
      </w:r>
      <w:r>
        <w:t xml:space="preserve"> The device was assembled using key electronic components essential for its operation. The Raspberry Pi 3 served as the main processor, executing calculations and running the coded program, while the 7-inch Waveshare HDMI LCD provided clear visualization of graphs and solutions. </w:t>
      </w:r>
    </w:p>
    <w:p w14:paraId="4B6249D4">
      <w:pPr>
        <w:spacing w:line="360" w:lineRule="auto"/>
        <w:jc w:val="both"/>
      </w:pPr>
      <w:r>
        <w:t xml:space="preserve">     </w:t>
      </w:r>
      <w:r>
        <w:tab/>
      </w:r>
      <w:r>
        <w:t>The XP-Pen drawing tablet acted as the primary input device, replacing navigation buttons. This allowed users to directly input values, equations, and commands, making the interface more intuitive.</w:t>
      </w:r>
    </w:p>
    <w:p w14:paraId="37EB86A9">
      <w:pPr>
        <w:spacing w:line="360" w:lineRule="auto"/>
        <w:ind w:firstLine="720"/>
        <w:jc w:val="both"/>
      </w:pPr>
      <w:r>
        <w:t xml:space="preserve">            The device was powered by a 20000 mAh powerbank, ensuring portability and longer usage time. Audio feedback and interactive sounds were delivered through the mini stereo speakers, further improving user experience.</w:t>
      </w:r>
    </w:p>
    <w:p w14:paraId="2D7B48A1">
      <w:pPr>
        <w:spacing w:line="360" w:lineRule="auto"/>
        <w:jc w:val="both"/>
        <w:rPr>
          <w:b/>
          <w:bCs/>
          <w:i/>
          <w:iCs/>
        </w:rPr>
      </w:pPr>
    </w:p>
    <w:p w14:paraId="54AC5F84">
      <w:pPr>
        <w:spacing w:line="360" w:lineRule="auto"/>
        <w:jc w:val="both"/>
        <w:rPr>
          <w:b/>
          <w:bCs/>
          <w:i/>
          <w:iCs/>
        </w:rPr>
      </w:pPr>
      <w:r>
        <w:rPr>
          <w:b/>
          <w:bCs/>
          <w:i/>
          <w:iCs/>
        </w:rPr>
        <w:t>Phase 3.2 Handicraft Works</w:t>
      </w:r>
    </w:p>
    <w:p w14:paraId="253D927C">
      <w:pPr>
        <w:spacing w:line="360" w:lineRule="auto"/>
        <w:ind w:left="720" w:firstLine="720"/>
        <w:jc w:val="both"/>
      </w:pPr>
      <w:r>
        <w:t>To protect and organize the components, the researchers used an aluminum carrying case with dimensions of 18.5 cm.</w:t>
      </w:r>
      <w:r>
        <w:rPr>
          <w:color w:val="FF0000"/>
        </w:rPr>
        <w:t xml:space="preserve"> </w:t>
      </w:r>
      <w:r>
        <w:t>The case served as the housing, keeping the Raspberry Pi, LCD screen, tablet, and powerbank secure. Internal compartments were arranged neatly to avoid wire entanglements and allow mobility.</w:t>
      </w:r>
    </w:p>
    <w:p w14:paraId="77844613">
      <w:pPr>
        <w:spacing w:line="360" w:lineRule="auto"/>
        <w:ind w:firstLine="1440"/>
        <w:jc w:val="both"/>
      </w:pPr>
      <w:r>
        <w:t>This protective casing not only added durability but also ensured that the device was portable, safe, and convenient for student use.</w:t>
      </w:r>
    </w:p>
    <w:p w14:paraId="6A6AA0E8">
      <w:pPr>
        <w:spacing w:line="360" w:lineRule="auto"/>
        <w:jc w:val="both"/>
        <w:rPr>
          <w:b/>
          <w:bCs/>
          <w:i/>
          <w:iCs/>
        </w:rPr>
      </w:pPr>
    </w:p>
    <w:p w14:paraId="58FAB4DC">
      <w:pPr>
        <w:spacing w:line="360" w:lineRule="auto"/>
        <w:jc w:val="both"/>
        <w:rPr>
          <w:b/>
          <w:bCs/>
          <w:i/>
          <w:iCs/>
        </w:rPr>
      </w:pPr>
      <w:r>
        <w:rPr>
          <w:b/>
          <w:bCs/>
          <w:i/>
          <w:iCs/>
        </w:rPr>
        <w:t>Phase IV. Constructing the Device</w:t>
      </w:r>
    </w:p>
    <w:p w14:paraId="6219D79B">
      <w:pPr>
        <w:spacing w:line="360" w:lineRule="auto"/>
        <w:jc w:val="both"/>
      </w:pPr>
      <w:r>
        <w:t xml:space="preserve">     </w:t>
      </w:r>
      <w:r>
        <w:tab/>
      </w:r>
      <w:r>
        <w:t>The construction process included integrating all the chosen components into a single, functional unit. The researchers began by installing the Raspberry Pi 3 and configuring it with the necessary software to ensure compatibility with the device’s functions. The 7-inch Waveshare HDMI LCD was then connected to provide a clear display for graphs and solutions, while the XP-Pen drawing tablet was set up as the main input tool to replace traditional navigation buttons. Power was supplied through a 20000 mAh powerbank, which enabled portability and extended usage time. Mini stereo speakers were also attached to enhance audio feedback, providing additional interaction and guidance for users. All components were carefully secured inside the aluminum carrying case, which offered both protection and organization. After assembly, multiple test runs were conducted to verify the accuracy of problem solving, the stability of graph displays, and the overall reliability of the device during operation.</w:t>
      </w:r>
    </w:p>
    <w:p w14:paraId="378CD42D">
      <w:pPr>
        <w:spacing w:line="360" w:lineRule="auto"/>
        <w:ind w:firstLine="1440"/>
        <w:jc w:val="both"/>
      </w:pPr>
      <w:r>
        <w:t>Finally, test runs were conducted to ensure accurate problem solving, proper graph displays, and stable device operation.</w:t>
      </w:r>
    </w:p>
    <w:p w14:paraId="4BC313FC">
      <w:pPr>
        <w:spacing w:line="360" w:lineRule="auto"/>
        <w:jc w:val="both"/>
        <w:rPr>
          <w:b/>
          <w:bCs/>
          <w:i/>
          <w:iCs/>
        </w:rPr>
      </w:pPr>
    </w:p>
    <w:p w14:paraId="4DD08752">
      <w:pPr>
        <w:spacing w:line="360" w:lineRule="auto"/>
        <w:jc w:val="both"/>
        <w:rPr>
          <w:b/>
          <w:bCs/>
          <w:i/>
          <w:iCs/>
        </w:rPr>
      </w:pPr>
      <w:r>
        <w:rPr>
          <w:b/>
          <w:bCs/>
          <w:i/>
          <w:iCs/>
        </w:rPr>
        <w:t>Phase V. Presentation of the Device</w:t>
      </w:r>
    </w:p>
    <w:p w14:paraId="4420082C">
      <w:pPr>
        <w:spacing w:line="360" w:lineRule="auto"/>
        <w:ind w:firstLine="719"/>
        <w:jc w:val="both"/>
      </w:pPr>
      <w:r>
        <w:t>This phase focused on presenting the completed CoRTEX device after its construction. The researchers provided a detailed explanation of its structure, functions, and operation to highlight how the device was designed to solve rational equations and rational functions. It included the description of the device, the orientation on its proper usage, and the identification of its unique features. These components ensured that the device’s purpose and functionality were clearly demonstrated before it was used in the succeeding stages of the study.</w:t>
      </w:r>
    </w:p>
    <w:p w14:paraId="43C4D3E7">
      <w:pPr>
        <w:spacing w:line="360" w:lineRule="auto"/>
        <w:ind w:firstLine="719"/>
        <w:jc w:val="both"/>
      </w:pPr>
    </w:p>
    <w:p w14:paraId="71FD2220">
      <w:pPr>
        <w:spacing w:line="360" w:lineRule="auto"/>
        <w:jc w:val="both"/>
        <w:rPr>
          <w:b/>
          <w:bCs/>
          <w:i/>
          <w:iCs/>
        </w:rPr>
      </w:pPr>
      <w:r>
        <w:rPr>
          <w:b/>
          <w:bCs/>
          <w:i/>
          <w:iCs/>
        </w:rPr>
        <w:t>Phase 5.1 Description of the Device</w:t>
      </w:r>
    </w:p>
    <w:p w14:paraId="6CB1469D">
      <w:pPr>
        <w:spacing w:line="360" w:lineRule="auto"/>
        <w:ind w:left="720" w:firstLine="720"/>
        <w:jc w:val="both"/>
      </w:pPr>
      <w:r>
        <w:t>The CoRTEX device is a compact, CNN-based mathematical tool developed to assist learners in mastering rational equations and rational functions. Designed as a portable, user-friendly unit, it integrates both hardware and software components enclosed in a lightweight handcrafted case powered by a rechargeable source, making it suitable for classroom or individual study use. It functions as both a calculator and a digital learning platform. Inspired by its space-themed interface and storyline, the device turns learning into an engaging exploration where students progress through lessons as if navigating across a mathematical universe, making the study of rational equations and functions more interactive and enjoyable.</w:t>
      </w:r>
    </w:p>
    <w:p w14:paraId="40368E56">
      <w:pPr>
        <w:spacing w:line="360" w:lineRule="auto"/>
        <w:ind w:left="720" w:firstLine="720"/>
        <w:jc w:val="both"/>
      </w:pPr>
      <w:r>
        <w:t>The built-in convolutional neural network (CNN) serves as the main algorithmic core of the device. It reads handwritten or typed rational equations and rational functions entered through the input interface, converts them into digital form, and processes them to generate complete, step-by-step solutions. For rational functions, the device also displays a graphical representation that shows important features such as intercepts, asymptotes, and overall behavior. This allows learners to visualize and analyze the function’s properties while also understanding the procedures involved in solving related equations.</w:t>
      </w:r>
    </w:p>
    <w:p w14:paraId="32621DC1">
      <w:pPr>
        <w:spacing w:line="360" w:lineRule="auto"/>
        <w:ind w:left="720" w:firstLine="720"/>
        <w:jc w:val="both"/>
      </w:pPr>
      <w:r>
        <w:t>Aside from its computational capability, CoRTEX provides an interactive Lesson Module that contains organized learning materials about rational equations and rational functions. This module presents simplified discussions, guided examples, and interactive exercises that help students review lessons or learn independently at their own pace. The interface is designed for easy navigation so that learners can switch between lessons, exercises, and calculator functions seamlessly. Each completed activity is automatically recorded in the built-in Progress Tracker, which enables students to monitor their level of mastery and identify areas that need improvement.</w:t>
      </w:r>
    </w:p>
    <w:p w14:paraId="449AC8CF">
      <w:pPr>
        <w:spacing w:line="360" w:lineRule="auto"/>
        <w:ind w:left="720" w:firstLine="720"/>
        <w:jc w:val="both"/>
      </w:pPr>
      <w:r>
        <w:t>Through these integrated components, CoRTEX combines instruction, computation, and visualization in one device. It promotes active and independent learning by allowing users to explore lessons, practice solving problems, view corresponding graphs, and check their solutions all within a single platform that supports both teaching and self-study of rational equations and rational functions.</w:t>
      </w:r>
    </w:p>
    <w:p w14:paraId="4974FB24">
      <w:pPr>
        <w:spacing w:line="360" w:lineRule="auto"/>
        <w:ind w:left="720" w:firstLine="720"/>
        <w:jc w:val="both"/>
      </w:pPr>
    </w:p>
    <w:p w14:paraId="7AE0BAF4">
      <w:pPr>
        <w:spacing w:line="360" w:lineRule="auto"/>
        <w:ind w:left="720"/>
        <w:jc w:val="both"/>
        <w:rPr>
          <w:b/>
          <w:bCs/>
          <w:i/>
          <w:iCs/>
        </w:rPr>
      </w:pPr>
      <w:r>
        <w:rPr>
          <w:b/>
          <w:bCs/>
          <w:i/>
          <w:iCs/>
        </w:rPr>
        <w:t>Phase 5.2 Orientation on Device Usage</w:t>
      </w:r>
    </w:p>
    <w:p w14:paraId="7796AB85">
      <w:pPr>
        <w:spacing w:line="360" w:lineRule="auto"/>
        <w:jc w:val="both"/>
      </w:pPr>
      <w:r>
        <w:t xml:space="preserve">     Participants received a detailed orientation on using the “CoRTEx” device, covering operational steps and safety guidelines to ensure smooth and accurate usage during testing. Instructions were provided to give participants a clear understanding of the device’s functions.</w:t>
      </w:r>
    </w:p>
    <w:p w14:paraId="6D0F60A9">
      <w:pPr>
        <w:spacing w:line="360" w:lineRule="auto"/>
        <w:ind w:left="0"/>
        <w:jc w:val="both"/>
      </w:pPr>
    </w:p>
    <w:p w14:paraId="231798C5">
      <w:pPr>
        <w:spacing w:line="360" w:lineRule="auto"/>
        <w:ind w:left="0"/>
        <w:jc w:val="both"/>
      </w:pPr>
    </w:p>
    <w:p w14:paraId="6BD9587C">
      <w:pPr>
        <w:spacing w:line="360" w:lineRule="auto"/>
        <w:ind w:left="0"/>
        <w:jc w:val="both"/>
      </w:pPr>
    </w:p>
    <w:p w14:paraId="3AB20FE4">
      <w:pPr>
        <w:spacing w:line="360" w:lineRule="auto"/>
        <w:ind w:left="0" w:firstLine="720"/>
        <w:jc w:val="both"/>
        <w:rPr>
          <w:b/>
          <w:bCs/>
          <w:i/>
          <w:iCs/>
        </w:rPr>
      </w:pPr>
      <w:r>
        <w:rPr>
          <w:b/>
          <w:bCs/>
          <w:i/>
          <w:iCs/>
        </w:rPr>
        <w:t>Orientation steps for students included</w:t>
      </w:r>
      <w:r>
        <w:rPr>
          <w:i/>
          <w:iCs/>
        </w:rPr>
        <w:t>:</w:t>
      </w:r>
    </w:p>
    <w:p w14:paraId="389A03DA">
      <w:pPr>
        <w:spacing w:line="360" w:lineRule="auto"/>
        <w:jc w:val="both"/>
        <w:rPr>
          <w:b/>
          <w:bCs/>
        </w:rPr>
      </w:pPr>
      <w:r>
        <w:rPr>
          <w:b/>
          <w:bCs/>
        </w:rPr>
        <w:t>Step 1. Power On</w:t>
      </w:r>
    </w:p>
    <w:p w14:paraId="4A06E391">
      <w:pPr>
        <w:spacing w:line="360" w:lineRule="auto"/>
        <w:ind w:firstLine="720"/>
        <w:jc w:val="both"/>
      </w:pPr>
      <w:r>
        <w:t xml:space="preserve">Press the </w:t>
      </w:r>
      <w:r>
        <w:rPr>
          <w:b/>
          <w:bCs/>
        </w:rPr>
        <w:t>Power Button</w:t>
      </w:r>
      <w:r>
        <w:t xml:space="preserve"> to turn on the device.</w:t>
      </w:r>
    </w:p>
    <w:p w14:paraId="2E4E5818">
      <w:pPr>
        <w:pStyle w:val="4"/>
        <w:keepNext w:val="0"/>
        <w:keepLines w:val="0"/>
        <w:spacing w:before="0" w:after="0" w:line="360" w:lineRule="auto"/>
        <w:ind w:left="0" w:firstLine="720"/>
        <w:jc w:val="both"/>
        <w:rPr>
          <w:b/>
          <w:bCs/>
          <w:color w:val="000000"/>
          <w:sz w:val="24"/>
          <w:szCs w:val="24"/>
        </w:rPr>
      </w:pPr>
      <w:bookmarkStart w:id="35" w:name="_f9huvco4jw3u" w:colFirst="0" w:colLast="0"/>
      <w:bookmarkEnd w:id="35"/>
      <w:r>
        <w:rPr>
          <w:b/>
          <w:bCs/>
          <w:color w:val="000000"/>
          <w:sz w:val="24"/>
          <w:szCs w:val="24"/>
        </w:rPr>
        <w:t>Step 2. Account Setup</w:t>
      </w:r>
    </w:p>
    <w:p w14:paraId="06A948A3">
      <w:pPr>
        <w:spacing w:line="360" w:lineRule="auto"/>
        <w:ind w:firstLine="720"/>
        <w:jc w:val="both"/>
      </w:pPr>
      <w:r>
        <w:t>On the welcome  screen, choose one of the following options:</w:t>
      </w:r>
    </w:p>
    <w:p w14:paraId="7F0CC848">
      <w:pPr>
        <w:numPr>
          <w:ilvl w:val="0"/>
          <w:numId w:val="3"/>
        </w:numPr>
        <w:spacing w:line="360" w:lineRule="auto"/>
        <w:jc w:val="both"/>
      </w:pPr>
      <w:r>
        <w:rPr>
          <w:b/>
          <w:bCs/>
        </w:rPr>
        <w:t>Sign Up</w:t>
      </w:r>
      <w:r>
        <w:t xml:space="preserve"> to create your own account, or</w:t>
      </w:r>
    </w:p>
    <w:p w14:paraId="7E97E2CA">
      <w:pPr>
        <w:numPr>
          <w:ilvl w:val="0"/>
          <w:numId w:val="3"/>
        </w:numPr>
        <w:spacing w:line="360" w:lineRule="auto"/>
        <w:jc w:val="both"/>
      </w:pPr>
      <w:r>
        <w:rPr>
          <w:b/>
          <w:bCs/>
        </w:rPr>
        <w:t>Quick Access</w:t>
      </w:r>
      <w:r>
        <w:t xml:space="preserve"> to continue as a guest and directly join a classroom.</w:t>
      </w:r>
    </w:p>
    <w:p w14:paraId="5DCAB58A">
      <w:pPr>
        <w:pStyle w:val="4"/>
        <w:keepNext w:val="0"/>
        <w:keepLines w:val="0"/>
        <w:spacing w:before="0" w:after="0" w:line="360" w:lineRule="auto"/>
        <w:jc w:val="both"/>
        <w:rPr>
          <w:b/>
          <w:bCs/>
          <w:color w:val="000000"/>
          <w:sz w:val="24"/>
          <w:szCs w:val="24"/>
        </w:rPr>
      </w:pPr>
      <w:bookmarkStart w:id="36" w:name="_kmiscp8uiu5j" w:colFirst="0" w:colLast="0"/>
      <w:bookmarkEnd w:id="36"/>
      <w:r>
        <w:rPr>
          <w:b/>
          <w:bCs/>
          <w:color w:val="000000"/>
          <w:sz w:val="24"/>
          <w:szCs w:val="24"/>
        </w:rPr>
        <w:t>Step 3. Join and Set Up Your Profile</w:t>
      </w:r>
    </w:p>
    <w:p w14:paraId="7E8546CC">
      <w:pPr>
        <w:spacing w:line="360" w:lineRule="auto"/>
        <w:ind w:firstLine="720"/>
        <w:jc w:val="both"/>
      </w:pPr>
      <w:r>
        <w:t>After creating or accessing your account:</w:t>
      </w:r>
    </w:p>
    <w:p w14:paraId="3CC0C24B">
      <w:pPr>
        <w:numPr>
          <w:ilvl w:val="0"/>
          <w:numId w:val="4"/>
        </w:numPr>
        <w:spacing w:line="360" w:lineRule="auto"/>
        <w:jc w:val="both"/>
      </w:pPr>
      <w:r>
        <w:rPr>
          <w:b/>
          <w:bCs/>
        </w:rPr>
        <w:t>Join your classroom</w:t>
      </w:r>
      <w:r>
        <w:t>,</w:t>
      </w:r>
    </w:p>
    <w:p w14:paraId="42AEF961">
      <w:pPr>
        <w:numPr>
          <w:ilvl w:val="0"/>
          <w:numId w:val="4"/>
        </w:numPr>
        <w:spacing w:line="360" w:lineRule="auto"/>
        <w:jc w:val="both"/>
      </w:pPr>
      <w:r>
        <w:rPr>
          <w:b/>
          <w:bCs/>
        </w:rPr>
        <w:t>Create your Cadet (avatar)</w:t>
      </w:r>
      <w:r>
        <w:t xml:space="preserve"> to represent you in the system.</w:t>
      </w:r>
    </w:p>
    <w:p w14:paraId="4F99281D">
      <w:pPr>
        <w:pStyle w:val="4"/>
        <w:keepNext w:val="0"/>
        <w:keepLines w:val="0"/>
        <w:spacing w:before="0" w:after="0" w:line="360" w:lineRule="auto"/>
        <w:ind w:left="0" w:firstLine="720"/>
        <w:jc w:val="both"/>
        <w:rPr>
          <w:b/>
          <w:bCs/>
          <w:color w:val="000000"/>
          <w:sz w:val="24"/>
          <w:szCs w:val="24"/>
        </w:rPr>
      </w:pPr>
      <w:bookmarkStart w:id="37" w:name="_gtc8dpxkkbz" w:colFirst="0" w:colLast="0"/>
      <w:bookmarkEnd w:id="37"/>
      <w:r>
        <w:rPr>
          <w:b/>
          <w:bCs/>
          <w:color w:val="000000"/>
          <w:sz w:val="24"/>
          <w:szCs w:val="24"/>
        </w:rPr>
        <w:t>Step 4. Explore the Dashboard</w:t>
      </w:r>
    </w:p>
    <w:p w14:paraId="043A69EC">
      <w:pPr>
        <w:spacing w:line="360" w:lineRule="auto"/>
        <w:ind w:firstLine="720"/>
        <w:jc w:val="both"/>
      </w:pPr>
      <w:r>
        <w:t xml:space="preserve">Once logged in, you’ll be taken to the </w:t>
      </w:r>
      <w:r>
        <w:rPr>
          <w:b/>
          <w:bCs/>
        </w:rPr>
        <w:t>Dashboard</w:t>
      </w:r>
      <w:r>
        <w:t>, where you can:</w:t>
      </w:r>
    </w:p>
    <w:p w14:paraId="0C76E259">
      <w:pPr>
        <w:numPr>
          <w:ilvl w:val="0"/>
          <w:numId w:val="5"/>
        </w:numPr>
        <w:spacing w:line="360" w:lineRule="auto"/>
        <w:jc w:val="both"/>
      </w:pPr>
      <w:r>
        <w:t>View your lesson progress, and</w:t>
      </w:r>
    </w:p>
    <w:p w14:paraId="73F8F747">
      <w:pPr>
        <w:numPr>
          <w:ilvl w:val="0"/>
          <w:numId w:val="5"/>
        </w:numPr>
        <w:spacing w:line="360" w:lineRule="auto"/>
        <w:jc w:val="both"/>
      </w:pPr>
      <w:r>
        <w:t>Access the Built-in Handwritten Calculator.</w:t>
      </w:r>
    </w:p>
    <w:p w14:paraId="54032698">
      <w:pPr>
        <w:pStyle w:val="3"/>
        <w:keepNext w:val="0"/>
        <w:keepLines w:val="0"/>
        <w:spacing w:before="0" w:after="0" w:line="360" w:lineRule="auto"/>
        <w:ind w:left="0" w:firstLine="720"/>
        <w:jc w:val="both"/>
        <w:rPr>
          <w:rFonts w:ascii="Times New Roman" w:hAnsi="Times New Roman" w:eastAsia="Times New Roman" w:cs="Times New Roman"/>
          <w:b/>
          <w:bCs/>
          <w:color w:val="000000"/>
          <w:sz w:val="24"/>
          <w:szCs w:val="24"/>
        </w:rPr>
      </w:pPr>
      <w:bookmarkStart w:id="38" w:name="_pr2utm7oefsr" w:colFirst="0" w:colLast="0"/>
      <w:bookmarkEnd w:id="38"/>
      <w:r>
        <w:rPr>
          <w:rFonts w:ascii="Times New Roman" w:hAnsi="Times New Roman" w:eastAsia="Times New Roman" w:cs="Times New Roman"/>
          <w:b/>
          <w:bCs/>
          <w:color w:val="000000"/>
          <w:sz w:val="24"/>
          <w:szCs w:val="24"/>
        </w:rPr>
        <w:t>Using the Handwritten Calculator</w:t>
      </w:r>
    </w:p>
    <w:p w14:paraId="52D9DA9C">
      <w:pPr>
        <w:pStyle w:val="4"/>
        <w:keepNext w:val="0"/>
        <w:keepLines w:val="0"/>
        <w:spacing w:before="0" w:after="0" w:line="360" w:lineRule="auto"/>
        <w:ind w:left="0" w:firstLine="720"/>
        <w:jc w:val="both"/>
        <w:rPr>
          <w:b/>
          <w:bCs/>
          <w:color w:val="000000"/>
          <w:sz w:val="24"/>
          <w:szCs w:val="24"/>
        </w:rPr>
      </w:pPr>
      <w:bookmarkStart w:id="39" w:name="_uvjn01oskndw" w:colFirst="0" w:colLast="0"/>
      <w:bookmarkEnd w:id="39"/>
      <w:r>
        <w:rPr>
          <w:b/>
          <w:bCs/>
          <w:color w:val="000000"/>
          <w:sz w:val="24"/>
          <w:szCs w:val="24"/>
        </w:rPr>
        <w:t>Step 5. Choose a Calculator Mode</w:t>
      </w:r>
    </w:p>
    <w:p w14:paraId="7810B613">
      <w:pPr>
        <w:spacing w:line="360" w:lineRule="auto"/>
        <w:ind w:firstLine="720"/>
        <w:jc w:val="both"/>
      </w:pPr>
      <w:r>
        <w:t>Select one of the following calculator types depending on your task:</w:t>
      </w:r>
    </w:p>
    <w:p w14:paraId="5421F44F">
      <w:pPr>
        <w:numPr>
          <w:ilvl w:val="0"/>
          <w:numId w:val="6"/>
        </w:numPr>
        <w:spacing w:line="360" w:lineRule="auto"/>
        <w:jc w:val="both"/>
      </w:pPr>
      <w:r>
        <w:rPr>
          <w:b/>
          <w:bCs/>
        </w:rPr>
        <w:t>Rational Equation Solver</w:t>
      </w:r>
      <w:r>
        <w:t xml:space="preserve"> – for solving rational equations.</w:t>
      </w:r>
    </w:p>
    <w:p w14:paraId="078E9CD2">
      <w:pPr>
        <w:numPr>
          <w:ilvl w:val="0"/>
          <w:numId w:val="6"/>
        </w:numPr>
        <w:spacing w:line="360" w:lineRule="auto"/>
        <w:jc w:val="both"/>
      </w:pPr>
      <w:r>
        <w:rPr>
          <w:b/>
          <w:bCs/>
        </w:rPr>
        <w:t>Rational Function Solver</w:t>
      </w:r>
      <w:r>
        <w:t xml:space="preserve"> – for analyzing and graphing rational functions.</w:t>
      </w:r>
    </w:p>
    <w:p w14:paraId="179328C5">
      <w:pPr>
        <w:numPr>
          <w:ilvl w:val="0"/>
          <w:numId w:val="6"/>
        </w:numPr>
        <w:spacing w:line="360" w:lineRule="auto"/>
        <w:jc w:val="both"/>
      </w:pPr>
      <w:r>
        <w:rPr>
          <w:b/>
          <w:bCs/>
        </w:rPr>
        <w:t>Solution Checker</w:t>
      </w:r>
      <w:r>
        <w:t xml:space="preserve"> – for checking your own solutions.</w:t>
      </w:r>
    </w:p>
    <w:p w14:paraId="0B545B87">
      <w:pPr>
        <w:pStyle w:val="4"/>
        <w:keepNext w:val="0"/>
        <w:keepLines w:val="0"/>
        <w:spacing w:before="0" w:after="0" w:line="360" w:lineRule="auto"/>
        <w:ind w:left="0" w:firstLine="720"/>
        <w:jc w:val="both"/>
        <w:rPr>
          <w:b/>
          <w:bCs/>
          <w:color w:val="000000"/>
          <w:sz w:val="24"/>
          <w:szCs w:val="24"/>
        </w:rPr>
      </w:pPr>
      <w:bookmarkStart w:id="40" w:name="_t4p9f5jtxs2c" w:colFirst="0" w:colLast="0"/>
      <w:bookmarkEnd w:id="40"/>
      <w:r>
        <w:rPr>
          <w:b/>
          <w:bCs/>
          <w:color w:val="000000"/>
          <w:sz w:val="24"/>
          <w:szCs w:val="24"/>
        </w:rPr>
        <w:t>Step 6. Input Methods</w:t>
      </w:r>
    </w:p>
    <w:p w14:paraId="19D8B45E">
      <w:pPr>
        <w:spacing w:line="360" w:lineRule="auto"/>
        <w:ind w:firstLine="720"/>
        <w:jc w:val="both"/>
      </w:pPr>
      <w:r>
        <w:t>You can enter equations in two ways:</w:t>
      </w:r>
    </w:p>
    <w:p w14:paraId="2D462625">
      <w:pPr>
        <w:numPr>
          <w:ilvl w:val="0"/>
          <w:numId w:val="7"/>
        </w:numPr>
        <w:spacing w:line="360" w:lineRule="auto"/>
        <w:jc w:val="both"/>
      </w:pPr>
      <w:r>
        <w:rPr>
          <w:b/>
          <w:bCs/>
        </w:rPr>
        <w:t>Handwritten Input:</w:t>
      </w:r>
      <w:r>
        <w:t xml:space="preserve"> Use the pen to write directly on the screen.</w:t>
      </w:r>
    </w:p>
    <w:p w14:paraId="16A21C59">
      <w:pPr>
        <w:numPr>
          <w:ilvl w:val="0"/>
          <w:numId w:val="7"/>
        </w:numPr>
        <w:spacing w:line="360" w:lineRule="auto"/>
        <w:jc w:val="both"/>
      </w:pPr>
      <w:r>
        <w:rPr>
          <w:b/>
          <w:bCs/>
        </w:rPr>
        <w:t>Manual Input:</w:t>
      </w:r>
      <w:r>
        <w:t xml:space="preserve"> Type the equation using the on-screen scientific calculator keypad.</w:t>
      </w:r>
    </w:p>
    <w:p w14:paraId="4E985913">
      <w:pPr>
        <w:pStyle w:val="4"/>
        <w:keepNext w:val="0"/>
        <w:keepLines w:val="0"/>
        <w:spacing w:before="0" w:after="0" w:line="360" w:lineRule="auto"/>
        <w:jc w:val="both"/>
        <w:rPr>
          <w:b/>
          <w:bCs/>
          <w:color w:val="000000"/>
          <w:sz w:val="24"/>
          <w:szCs w:val="24"/>
        </w:rPr>
      </w:pPr>
      <w:bookmarkStart w:id="41" w:name="_wt0vzhsv9zo" w:colFirst="0" w:colLast="0"/>
      <w:bookmarkEnd w:id="41"/>
      <w:r>
        <w:rPr>
          <w:b/>
          <w:bCs/>
          <w:color w:val="000000"/>
          <w:sz w:val="24"/>
          <w:szCs w:val="24"/>
        </w:rPr>
        <w:t>Step 7. Viewing Results</w:t>
      </w:r>
    </w:p>
    <w:p w14:paraId="0155A95D">
      <w:pPr>
        <w:spacing w:line="360" w:lineRule="auto"/>
        <w:ind w:firstLine="720"/>
        <w:jc w:val="both"/>
      </w:pPr>
      <w:r>
        <w:t>After entering an equation or checking a solution:</w:t>
      </w:r>
    </w:p>
    <w:p w14:paraId="28492133">
      <w:pPr>
        <w:numPr>
          <w:ilvl w:val="0"/>
          <w:numId w:val="8"/>
        </w:numPr>
        <w:spacing w:line="360" w:lineRule="auto"/>
        <w:jc w:val="both"/>
      </w:pPr>
      <w:r>
        <w:t>The device will display a step-by-step solution.</w:t>
      </w:r>
    </w:p>
    <w:p w14:paraId="28D0488C">
      <w:pPr>
        <w:numPr>
          <w:ilvl w:val="0"/>
          <w:numId w:val="8"/>
        </w:numPr>
        <w:spacing w:line="360" w:lineRule="auto"/>
        <w:jc w:val="both"/>
      </w:pPr>
      <w:r>
        <w:t>You can review your solution history anytime to track past calculations.</w:t>
      </w:r>
    </w:p>
    <w:p w14:paraId="6876F9CF">
      <w:pPr>
        <w:pStyle w:val="3"/>
        <w:keepNext w:val="0"/>
        <w:keepLines w:val="0"/>
        <w:spacing w:before="0" w:after="0" w:line="360" w:lineRule="auto"/>
        <w:ind w:left="0" w:firstLine="720"/>
        <w:jc w:val="both"/>
        <w:rPr>
          <w:rFonts w:ascii="Times New Roman" w:hAnsi="Times New Roman" w:eastAsia="Times New Roman" w:cs="Times New Roman"/>
          <w:b/>
          <w:bCs/>
          <w:color w:val="000000"/>
          <w:sz w:val="24"/>
          <w:szCs w:val="24"/>
        </w:rPr>
      </w:pPr>
      <w:bookmarkStart w:id="42" w:name="_cv9z717ly8yq" w:colFirst="0" w:colLast="0"/>
      <w:bookmarkEnd w:id="42"/>
      <w:r>
        <w:rPr>
          <w:rFonts w:ascii="Times New Roman" w:hAnsi="Times New Roman" w:eastAsia="Times New Roman" w:cs="Times New Roman"/>
          <w:b/>
          <w:bCs/>
          <w:color w:val="000000"/>
          <w:sz w:val="24"/>
          <w:szCs w:val="24"/>
        </w:rPr>
        <w:t>Learning Features</w:t>
      </w:r>
    </w:p>
    <w:p w14:paraId="1296EE31">
      <w:pPr>
        <w:pStyle w:val="4"/>
        <w:keepNext w:val="0"/>
        <w:keepLines w:val="0"/>
        <w:spacing w:before="0" w:after="0" w:line="360" w:lineRule="auto"/>
        <w:jc w:val="both"/>
        <w:rPr>
          <w:b/>
          <w:bCs/>
          <w:color w:val="000000"/>
          <w:sz w:val="24"/>
          <w:szCs w:val="24"/>
        </w:rPr>
      </w:pPr>
      <w:bookmarkStart w:id="43" w:name="_4zz5rxufen0y" w:colFirst="0" w:colLast="0"/>
      <w:bookmarkEnd w:id="43"/>
      <w:r>
        <w:rPr>
          <w:b/>
          <w:bCs/>
          <w:color w:val="000000"/>
          <w:sz w:val="24"/>
          <w:szCs w:val="24"/>
        </w:rPr>
        <w:t>Step 8. Open the Galaxy Map</w:t>
      </w:r>
    </w:p>
    <w:p w14:paraId="18D61584">
      <w:pPr>
        <w:spacing w:line="360" w:lineRule="auto"/>
        <w:ind w:firstLine="720"/>
        <w:jc w:val="both"/>
      </w:pPr>
      <w:r>
        <w:t>Tap Galaxy Map to view your overall learning progress.</w:t>
      </w:r>
    </w:p>
    <w:p w14:paraId="0F87C42C">
      <w:pPr>
        <w:numPr>
          <w:ilvl w:val="0"/>
          <w:numId w:val="9"/>
        </w:numPr>
        <w:spacing w:line="360" w:lineRule="auto"/>
        <w:jc w:val="both"/>
      </w:pPr>
      <w:r>
        <w:t>The first constellation is Rational Equation Basics.</w:t>
      </w:r>
    </w:p>
    <w:p w14:paraId="2F8771C5">
      <w:pPr>
        <w:numPr>
          <w:ilvl w:val="0"/>
          <w:numId w:val="9"/>
        </w:numPr>
        <w:spacing w:line="360" w:lineRule="auto"/>
        <w:jc w:val="both"/>
      </w:pPr>
      <w:r>
        <w:t>New constellations unlock only after completing previous ones.</w:t>
      </w:r>
    </w:p>
    <w:p w14:paraId="2D2283A4">
      <w:pPr>
        <w:pStyle w:val="4"/>
        <w:keepNext w:val="0"/>
        <w:keepLines w:val="0"/>
        <w:spacing w:before="0" w:after="0" w:line="360" w:lineRule="auto"/>
        <w:jc w:val="both"/>
        <w:rPr>
          <w:b/>
          <w:bCs/>
          <w:color w:val="000000"/>
          <w:sz w:val="24"/>
          <w:szCs w:val="24"/>
        </w:rPr>
      </w:pPr>
      <w:bookmarkStart w:id="44" w:name="_tyilkjftundi" w:colFirst="0" w:colLast="0"/>
      <w:bookmarkEnd w:id="44"/>
      <w:r>
        <w:rPr>
          <w:b/>
          <w:bCs/>
          <w:color w:val="000000"/>
          <w:sz w:val="24"/>
          <w:szCs w:val="24"/>
        </w:rPr>
        <w:t>Step 9. Enter the Solar System</w:t>
      </w:r>
    </w:p>
    <w:p w14:paraId="681EFC31">
      <w:pPr>
        <w:spacing w:line="360" w:lineRule="auto"/>
        <w:ind w:firstLine="720"/>
        <w:jc w:val="both"/>
      </w:pPr>
      <w:r>
        <w:t>Select Solar System to access specific lesson hubs.</w:t>
      </w:r>
    </w:p>
    <w:p w14:paraId="1325BDF0">
      <w:pPr>
        <w:numPr>
          <w:ilvl w:val="0"/>
          <w:numId w:val="10"/>
        </w:numPr>
        <w:spacing w:line="360" w:lineRule="auto"/>
        <w:jc w:val="both"/>
      </w:pPr>
      <w:r>
        <w:t>Each planet represents a lesson or activity.</w:t>
      </w:r>
    </w:p>
    <w:p w14:paraId="6B44F61E">
      <w:pPr>
        <w:numPr>
          <w:ilvl w:val="0"/>
          <w:numId w:val="10"/>
        </w:numPr>
        <w:spacing w:line="360" w:lineRule="auto"/>
        <w:jc w:val="both"/>
      </w:pPr>
      <w:r>
        <w:t>Complete all lessons in a constellation to unlock the next set.</w:t>
      </w:r>
    </w:p>
    <w:p w14:paraId="3F28F638">
      <w:pPr>
        <w:pStyle w:val="4"/>
        <w:keepNext w:val="0"/>
        <w:keepLines w:val="0"/>
        <w:spacing w:before="0" w:after="0" w:line="360" w:lineRule="auto"/>
        <w:jc w:val="both"/>
        <w:rPr>
          <w:b/>
          <w:bCs/>
          <w:color w:val="000000"/>
          <w:sz w:val="24"/>
          <w:szCs w:val="24"/>
        </w:rPr>
      </w:pPr>
      <w:bookmarkStart w:id="45" w:name="_eqqolpiaidrl" w:colFirst="0" w:colLast="0"/>
      <w:bookmarkEnd w:id="45"/>
      <w:r>
        <w:rPr>
          <w:b/>
          <w:bCs/>
          <w:color w:val="000000"/>
          <w:sz w:val="24"/>
          <w:szCs w:val="24"/>
        </w:rPr>
        <w:t>Step 10. Assessment and Reports</w:t>
      </w:r>
    </w:p>
    <w:p w14:paraId="017536B6">
      <w:pPr>
        <w:spacing w:line="360" w:lineRule="auto"/>
        <w:ind w:firstLine="720"/>
        <w:jc w:val="both"/>
      </w:pPr>
      <w:r>
        <w:t>After each lesson:</w:t>
      </w:r>
    </w:p>
    <w:p w14:paraId="57080375">
      <w:pPr>
        <w:numPr>
          <w:ilvl w:val="0"/>
          <w:numId w:val="11"/>
        </w:numPr>
        <w:spacing w:line="360" w:lineRule="auto"/>
        <w:jc w:val="both"/>
      </w:pPr>
      <w:r>
        <w:t>Complete the Assessment Activity.</w:t>
      </w:r>
    </w:p>
    <w:p w14:paraId="4581DA87">
      <w:pPr>
        <w:numPr>
          <w:ilvl w:val="0"/>
          <w:numId w:val="11"/>
        </w:numPr>
        <w:spacing w:line="360" w:lineRule="auto"/>
        <w:jc w:val="both"/>
      </w:pPr>
      <w:r>
        <w:t xml:space="preserve">View your </w:t>
      </w:r>
      <w:r>
        <w:rPr>
          <w:b/>
          <w:bCs/>
        </w:rPr>
        <w:t>Assessment Report</w:t>
      </w:r>
      <w:r>
        <w:t>, which shows skills mastered and areas for improvement.</w:t>
      </w:r>
    </w:p>
    <w:p w14:paraId="3C58D352">
      <w:pPr>
        <w:pStyle w:val="4"/>
        <w:keepNext w:val="0"/>
        <w:keepLines w:val="0"/>
        <w:spacing w:before="0" w:after="0" w:line="360" w:lineRule="auto"/>
        <w:jc w:val="both"/>
        <w:rPr>
          <w:b/>
          <w:bCs/>
          <w:color w:val="000000"/>
          <w:sz w:val="24"/>
          <w:szCs w:val="24"/>
        </w:rPr>
      </w:pPr>
      <w:bookmarkStart w:id="46" w:name="_lhlftwufcrkt" w:colFirst="0" w:colLast="0"/>
      <w:bookmarkEnd w:id="46"/>
      <w:r>
        <w:rPr>
          <w:b/>
          <w:bCs/>
          <w:color w:val="000000"/>
          <w:sz w:val="24"/>
          <w:szCs w:val="24"/>
        </w:rPr>
        <w:t>Step 11. Save and Exit</w:t>
      </w:r>
    </w:p>
    <w:p w14:paraId="3F9B9AF8">
      <w:pPr>
        <w:spacing w:line="360" w:lineRule="auto"/>
        <w:ind w:firstLine="720"/>
        <w:jc w:val="both"/>
      </w:pPr>
      <w:r>
        <w:t>When finished:</w:t>
      </w:r>
    </w:p>
    <w:p w14:paraId="2C5B27E6">
      <w:pPr>
        <w:numPr>
          <w:ilvl w:val="0"/>
          <w:numId w:val="12"/>
        </w:numPr>
        <w:spacing w:line="360" w:lineRule="auto"/>
        <w:jc w:val="both"/>
      </w:pPr>
      <w:r>
        <w:rPr>
          <w:b/>
          <w:bCs/>
        </w:rPr>
        <w:t>Save your progress</w:t>
      </w:r>
      <w:r>
        <w:t>,</w:t>
      </w:r>
    </w:p>
    <w:p w14:paraId="569F5F5C">
      <w:pPr>
        <w:numPr>
          <w:ilvl w:val="0"/>
          <w:numId w:val="12"/>
        </w:numPr>
        <w:spacing w:line="360" w:lineRule="auto"/>
        <w:jc w:val="both"/>
      </w:pPr>
      <w:r>
        <w:rPr>
          <w:b/>
          <w:bCs/>
        </w:rPr>
        <w:t>Log out</w:t>
      </w:r>
      <w:r>
        <w:t>, and</w:t>
      </w:r>
    </w:p>
    <w:p w14:paraId="0D6B6AC8">
      <w:pPr>
        <w:numPr>
          <w:ilvl w:val="0"/>
          <w:numId w:val="12"/>
        </w:numPr>
        <w:spacing w:line="360" w:lineRule="auto"/>
        <w:jc w:val="both"/>
      </w:pPr>
      <w:r>
        <w:rPr>
          <w:b/>
          <w:bCs/>
        </w:rPr>
        <w:t>Power off</w:t>
      </w:r>
      <w:r>
        <w:t xml:space="preserve"> the device properly.</w:t>
      </w:r>
    </w:p>
    <w:p w14:paraId="096F9289">
      <w:pPr>
        <w:spacing w:line="360" w:lineRule="auto"/>
        <w:ind w:left="720"/>
        <w:jc w:val="both"/>
      </w:pPr>
    </w:p>
    <w:p w14:paraId="10140D53">
      <w:pPr>
        <w:spacing w:line="360" w:lineRule="auto"/>
        <w:ind w:left="0" w:firstLine="720"/>
        <w:jc w:val="both"/>
        <w:rPr>
          <w:b/>
          <w:bCs/>
          <w:i/>
          <w:iCs/>
        </w:rPr>
      </w:pPr>
      <w:r>
        <w:rPr>
          <w:b/>
          <w:bCs/>
          <w:i/>
          <w:iCs/>
        </w:rPr>
        <w:t>Extra features for teachers:</w:t>
      </w:r>
    </w:p>
    <w:p w14:paraId="2E4F2CE5">
      <w:pPr>
        <w:spacing w:line="360" w:lineRule="auto"/>
        <w:ind w:firstLine="720"/>
        <w:jc w:val="both"/>
      </w:pPr>
      <w:r>
        <w:rPr>
          <w:b/>
          <w:bCs/>
        </w:rPr>
        <w:t>Step 1</w:t>
      </w:r>
      <w:r>
        <w:t>. Press the power button on the device to turn it on.</w:t>
      </w:r>
    </w:p>
    <w:p w14:paraId="74A986E7">
      <w:pPr>
        <w:spacing w:line="360" w:lineRule="auto"/>
        <w:ind w:left="720"/>
        <w:jc w:val="both"/>
      </w:pPr>
      <w:r>
        <w:rPr>
          <w:b/>
          <w:bCs/>
        </w:rPr>
        <w:t>Step 2</w:t>
      </w:r>
      <w:r>
        <w:t>. On the welcome screen, log in with your teacher account or create a new one if you’re a first-time user.</w:t>
      </w:r>
    </w:p>
    <w:p w14:paraId="45A8263C">
      <w:pPr>
        <w:spacing w:line="360" w:lineRule="auto"/>
        <w:ind w:left="720"/>
        <w:jc w:val="both"/>
      </w:pPr>
      <w:r>
        <w:rPr>
          <w:b/>
          <w:bCs/>
        </w:rPr>
        <w:t>Step 3.</w:t>
      </w:r>
      <w:r>
        <w:t xml:space="preserve"> After logging in, go to the dashboard and select Create Classroom.</w:t>
      </w:r>
    </w:p>
    <w:p w14:paraId="7A2039EB">
      <w:pPr>
        <w:spacing w:line="360" w:lineRule="auto"/>
        <w:ind w:left="720"/>
        <w:jc w:val="both"/>
      </w:pPr>
      <w:r>
        <w:rPr>
          <w:b/>
          <w:bCs/>
        </w:rPr>
        <w:t>Step 4</w:t>
      </w:r>
      <w:r>
        <w:t>. Enter the classroom name and details. The system will automatically generate a unique classroom code.</w:t>
      </w:r>
    </w:p>
    <w:p w14:paraId="3922B1E7">
      <w:pPr>
        <w:spacing w:line="360" w:lineRule="auto"/>
        <w:ind w:left="720"/>
        <w:jc w:val="both"/>
      </w:pPr>
      <w:r>
        <w:rPr>
          <w:b/>
          <w:bCs/>
        </w:rPr>
        <w:t>Step 5.</w:t>
      </w:r>
      <w:r>
        <w:t xml:space="preserve"> Share the code with students. They will use this code through the Join Classroom option to connect to your class.</w:t>
      </w:r>
    </w:p>
    <w:p w14:paraId="66624A27">
      <w:pPr>
        <w:spacing w:line="360" w:lineRule="auto"/>
        <w:ind w:left="720"/>
        <w:jc w:val="both"/>
      </w:pPr>
      <w:r>
        <w:rPr>
          <w:b/>
          <w:bCs/>
        </w:rPr>
        <w:t>Step 6.</w:t>
      </w:r>
      <w:r>
        <w:t xml:space="preserve"> Once students join, your Teacher Dashboard will display all the learners under your class.</w:t>
      </w:r>
    </w:p>
    <w:p w14:paraId="55820786">
      <w:pPr>
        <w:spacing w:line="360" w:lineRule="auto"/>
        <w:ind w:left="720"/>
        <w:jc w:val="both"/>
      </w:pPr>
      <w:r>
        <w:rPr>
          <w:b/>
          <w:bCs/>
        </w:rPr>
        <w:t>Step 7.</w:t>
      </w:r>
      <w:r>
        <w:t xml:space="preserve"> From the dashboard, monitor each student’s activities in real time — including lesson progress, completed assessments, and locked/unlocked lessons.</w:t>
      </w:r>
    </w:p>
    <w:p w14:paraId="392B363D">
      <w:pPr>
        <w:spacing w:line="360" w:lineRule="auto"/>
        <w:ind w:left="720"/>
        <w:jc w:val="both"/>
      </w:pPr>
      <w:r>
        <w:rPr>
          <w:b/>
          <w:bCs/>
        </w:rPr>
        <w:t>Step 8</w:t>
      </w:r>
      <w:r>
        <w:t xml:space="preserve">. Open the detailed assessment reports for every student. These show the skills mastered and areas for improvement, giving you insight into individual learning gaps. </w:t>
      </w:r>
    </w:p>
    <w:p w14:paraId="5A47CC9B">
      <w:pPr>
        <w:spacing w:line="360" w:lineRule="auto"/>
        <w:ind w:left="720"/>
        <w:jc w:val="both"/>
      </w:pPr>
      <w:r>
        <w:rPr>
          <w:b/>
          <w:bCs/>
        </w:rPr>
        <w:t>Step 9</w:t>
      </w:r>
      <w:r>
        <w:t>. Use this data to give personalized feedback, assign extra practice, or modify lesson pacing depending on your students’ needs.</w:t>
      </w:r>
    </w:p>
    <w:p w14:paraId="62E130F5">
      <w:pPr>
        <w:spacing w:line="360" w:lineRule="auto"/>
        <w:ind w:left="720"/>
        <w:jc w:val="both"/>
      </w:pPr>
      <w:r>
        <w:rPr>
          <w:b/>
          <w:bCs/>
        </w:rPr>
        <w:t>Step 10.</w:t>
      </w:r>
      <w:r>
        <w:t xml:space="preserve"> After class, save progress and log out. Power off the device to conserve battery.</w:t>
      </w:r>
    </w:p>
    <w:p w14:paraId="61587E69">
      <w:pPr>
        <w:spacing w:line="360" w:lineRule="auto"/>
        <w:ind w:left="720"/>
        <w:jc w:val="both"/>
        <w:rPr>
          <w:b/>
          <w:bCs/>
          <w:i/>
          <w:iCs/>
        </w:rPr>
      </w:pPr>
      <w:r>
        <w:t xml:space="preserve">    </w:t>
      </w:r>
      <w:r>
        <w:tab/>
      </w:r>
      <w:r>
        <w:t>Participants were encouraged to practice these steps and ask questions to clarify uncertainties. This orientation ensured that each participant gained confidence and proficiency in device operation, improving accuracy and consistency for the testing phase.</w:t>
      </w:r>
    </w:p>
    <w:p w14:paraId="02EFDCB7">
      <w:pPr>
        <w:spacing w:line="360" w:lineRule="auto"/>
        <w:ind w:left="0" w:firstLine="720"/>
        <w:jc w:val="both"/>
        <w:rPr>
          <w:b/>
          <w:bCs/>
          <w:i/>
          <w:iCs/>
        </w:rPr>
      </w:pPr>
    </w:p>
    <w:p w14:paraId="65CB8BE1">
      <w:pPr>
        <w:spacing w:line="360" w:lineRule="auto"/>
        <w:ind w:left="0" w:firstLine="720"/>
        <w:jc w:val="both"/>
        <w:rPr>
          <w:b/>
          <w:bCs/>
          <w:i/>
          <w:iCs/>
        </w:rPr>
      </w:pPr>
      <w:r>
        <w:rPr>
          <w:b/>
          <w:bCs/>
          <w:i/>
          <w:iCs/>
        </w:rPr>
        <w:t xml:space="preserve">Phase 5.3 Key features of the Device </w:t>
      </w:r>
    </w:p>
    <w:p w14:paraId="09DB1AEC">
      <w:pPr>
        <w:spacing w:line="360" w:lineRule="auto"/>
        <w:ind w:left="720" w:firstLine="720"/>
        <w:jc w:val="both"/>
      </w:pPr>
      <w:r>
        <w:t>The CoRTEX device incorporates a range of features that distinguish it from ordinary educational tools. It combines advanced computation with immersive learning to make mathematics more engaging and interactive. Its CNN-driven system allows the device to process both handwritten and typed inputs and to produce complete, step-by-step solutions for rational equations and rational functions. The integrated graphing feature complements this capability by generating visual representations that display intercepts, asymptotes, and the general behavior of the function, helping learners connect algebraic and graphical concepts.</w:t>
      </w:r>
    </w:p>
    <w:p w14:paraId="619335B9">
      <w:pPr>
        <w:spacing w:line="360" w:lineRule="auto"/>
        <w:ind w:left="720" w:firstLine="720"/>
        <w:jc w:val="both"/>
      </w:pPr>
      <w:r>
        <w:t>A defining aspect of CoRTEX is its space and exploration-themed environment. The lessons are organized in a galaxy map where each topic and subtopic appears as a planet, and progress through these lessons unfolds as a journey across the mathematical universe. Learners, known as cadets, can create their own accounts, and navigate lessons accompanied by background music and animated transitions that enhance focus and enjoyment. The interface also includes a section inspired by a Philippine map, integrating localized design elements that make the platform familiar and culturally relevant.</w:t>
      </w:r>
    </w:p>
    <w:p w14:paraId="51F466F9">
      <w:pPr>
        <w:spacing w:line="360" w:lineRule="auto"/>
        <w:ind w:left="720" w:firstLine="720"/>
        <w:jc w:val="both"/>
      </w:pPr>
      <w:r>
        <w:t>In addition to the learner features, the system quietly supports teacher access and monitoring, allowing instructors to view student progress and manage classes through a connected dashboard without interrupting the learner’s experience.</w:t>
      </w:r>
    </w:p>
    <w:p w14:paraId="2082B102">
      <w:pPr>
        <w:spacing w:line="360" w:lineRule="auto"/>
        <w:ind w:left="720" w:firstLine="720"/>
        <w:jc w:val="both"/>
      </w:pPr>
      <w:r>
        <w:t>Through this blend of intelligent problem-solving, thematic presentation, and interactive design, CoRTEX transforms the study of rational equations and rational functions into an exploratory and enjoyable learning adventure.</w:t>
      </w:r>
    </w:p>
    <w:p w14:paraId="1C8771C3">
      <w:pPr>
        <w:shd w:val="clear" w:color="auto" w:fill="FFFFFF"/>
        <w:spacing w:line="360" w:lineRule="auto"/>
        <w:ind w:left="0" w:firstLine="720"/>
        <w:jc w:val="both"/>
        <w:rPr>
          <w:b/>
          <w:bCs/>
          <w:color w:val="0F1115"/>
        </w:rPr>
      </w:pPr>
    </w:p>
    <w:p w14:paraId="11B59F7D">
      <w:pPr>
        <w:shd w:val="clear" w:color="auto" w:fill="FFFFFF"/>
        <w:spacing w:line="360" w:lineRule="auto"/>
        <w:ind w:left="0" w:firstLine="720"/>
        <w:jc w:val="both"/>
        <w:rPr>
          <w:b/>
          <w:bCs/>
          <w:color w:val="0F1115"/>
        </w:rPr>
      </w:pPr>
      <w:r>
        <w:rPr>
          <w:b/>
          <w:bCs/>
          <w:color w:val="0F1115"/>
        </w:rPr>
        <w:t>STATISTICAL ANALYSIS</w:t>
      </w:r>
    </w:p>
    <w:p w14:paraId="03630DF9">
      <w:pPr>
        <w:shd w:val="clear" w:color="auto" w:fill="FFFFFF"/>
        <w:spacing w:line="360" w:lineRule="auto"/>
        <w:ind w:left="720" w:firstLine="720"/>
        <w:jc w:val="both"/>
        <w:rPr>
          <w:color w:val="0F1115"/>
        </w:rPr>
      </w:pPr>
      <w:r>
        <w:rPr>
          <w:color w:val="0F1115"/>
        </w:rPr>
        <w:t>This study employed both descriptive and inferential statistical tools to evaluate the effectiveness of the CoRTEx device. Microsoft Excel was utilized to encode the raw data and perform all statistical computations.</w:t>
      </w:r>
    </w:p>
    <w:p w14:paraId="4AD6D8E5">
      <w:pPr>
        <w:shd w:val="clear" w:color="auto" w:fill="FFFFFF"/>
        <w:spacing w:line="360" w:lineRule="auto"/>
        <w:ind w:left="720" w:firstLine="720"/>
        <w:jc w:val="both"/>
        <w:rPr>
          <w:color w:val="0F1115"/>
        </w:rPr>
      </w:pPr>
      <w:r>
        <w:rPr>
          <w:color w:val="0F1115"/>
        </w:rPr>
        <w:t>Descriptive analysis was applied to assess the device's acceptability. The average ratings from teacher and student evaluators, gathered through rubrics, were analyzed by computing a weighted mean. This determined the overall level of acceptability across the domains of pedagogical value, design, and usability.</w:t>
      </w:r>
    </w:p>
    <w:p w14:paraId="228E44B1">
      <w:pPr>
        <w:shd w:val="clear" w:color="auto" w:fill="FFFFFF"/>
        <w:spacing w:line="360" w:lineRule="auto"/>
        <w:ind w:left="720" w:firstLine="720"/>
        <w:jc w:val="both"/>
        <w:rPr>
          <w:color w:val="0F1115"/>
        </w:rPr>
      </w:pPr>
      <w:r>
        <w:rPr>
          <w:color w:val="0F1115"/>
        </w:rPr>
        <w:t>For inferential analysis, a two-sample z-test for means was used to test the hypothesis regarding student performance. This test was applied to compare the pretest and posttest scores, measuring the significant difference in the students' understanding of rational equations and functions after using the device.</w:t>
      </w:r>
    </w:p>
    <w:p w14:paraId="2E3DB51E">
      <w:pPr>
        <w:shd w:val="clear" w:color="auto" w:fill="FFFFFF"/>
        <w:spacing w:line="360" w:lineRule="auto"/>
        <w:ind w:left="720" w:firstLine="720"/>
        <w:jc w:val="both"/>
        <w:rPr>
          <w:color w:val="0F1115"/>
        </w:rPr>
      </w:pPr>
      <w:r>
        <w:rPr>
          <w:color w:val="0F1115"/>
        </w:rPr>
        <w:t>The integration of these tools effectively organized, processed, and presented the results, facilitating a clear analysis and interpretation of the key findings.</w:t>
      </w:r>
    </w:p>
    <w:p w14:paraId="2E06C182">
      <w:pPr>
        <w:shd w:val="clear" w:color="auto" w:fill="FFFFFF"/>
        <w:spacing w:line="360" w:lineRule="auto"/>
        <w:ind w:left="720" w:firstLine="720"/>
        <w:jc w:val="both"/>
        <w:rPr>
          <w:color w:val="0F1115"/>
        </w:rPr>
      </w:pPr>
      <w:r>
        <w:drawing>
          <wp:anchor distT="114300" distB="114300" distL="114300" distR="114300" simplePos="0" relativeHeight="251681792" behindDoc="0" locked="0" layoutInCell="1" allowOverlap="1">
            <wp:simplePos x="0" y="0"/>
            <wp:positionH relativeFrom="column">
              <wp:posOffset>421005</wp:posOffset>
            </wp:positionH>
            <wp:positionV relativeFrom="paragraph">
              <wp:posOffset>266700</wp:posOffset>
            </wp:positionV>
            <wp:extent cx="4951095" cy="5441315"/>
            <wp:effectExtent l="0" t="0" r="0" b="0"/>
            <wp:wrapNone/>
            <wp:docPr id="97" name="image153.png"/>
            <wp:cNvGraphicFramePr/>
            <a:graphic xmlns:a="http://schemas.openxmlformats.org/drawingml/2006/main">
              <a:graphicData uri="http://schemas.openxmlformats.org/drawingml/2006/picture">
                <pic:pic xmlns:pic="http://schemas.openxmlformats.org/drawingml/2006/picture">
                  <pic:nvPicPr>
                    <pic:cNvPr id="97" name="image153.png"/>
                    <pic:cNvPicPr preferRelativeResize="0"/>
                  </pic:nvPicPr>
                  <pic:blipFill>
                    <a:blip r:embed="rId21"/>
                    <a:srcRect/>
                    <a:stretch>
                      <a:fillRect/>
                    </a:stretch>
                  </pic:blipFill>
                  <pic:spPr>
                    <a:xfrm>
                      <a:off x="0" y="0"/>
                      <a:ext cx="4950983" cy="5441454"/>
                    </a:xfrm>
                    <a:prstGeom prst="rect">
                      <a:avLst/>
                    </a:prstGeom>
                  </pic:spPr>
                </pic:pic>
              </a:graphicData>
            </a:graphic>
          </wp:anchor>
        </w:drawing>
      </w:r>
    </w:p>
    <w:p w14:paraId="1F2BAD5E">
      <w:pPr>
        <w:shd w:val="clear" w:color="auto" w:fill="FFFFFF"/>
        <w:spacing w:line="360" w:lineRule="auto"/>
        <w:ind w:left="720" w:firstLine="720"/>
        <w:jc w:val="both"/>
        <w:rPr>
          <w:color w:val="0F1115"/>
        </w:rPr>
      </w:pPr>
    </w:p>
    <w:p w14:paraId="5BA83B9E">
      <w:pPr>
        <w:shd w:val="clear" w:color="auto" w:fill="FFFFFF"/>
        <w:spacing w:line="360" w:lineRule="auto"/>
        <w:ind w:left="720" w:firstLine="720"/>
        <w:jc w:val="both"/>
        <w:rPr>
          <w:color w:val="0F1115"/>
        </w:rPr>
      </w:pPr>
    </w:p>
    <w:p w14:paraId="1B3F3D28">
      <w:pPr>
        <w:shd w:val="clear" w:color="auto" w:fill="FFFFFF"/>
        <w:spacing w:line="360" w:lineRule="auto"/>
        <w:ind w:left="720" w:firstLine="720"/>
        <w:jc w:val="both"/>
        <w:rPr>
          <w:color w:val="0F1115"/>
        </w:rPr>
      </w:pPr>
    </w:p>
    <w:p w14:paraId="2203A620">
      <w:pPr>
        <w:shd w:val="clear" w:color="auto" w:fill="FFFFFF"/>
        <w:spacing w:line="360" w:lineRule="auto"/>
        <w:ind w:left="720" w:firstLine="720"/>
        <w:jc w:val="both"/>
        <w:rPr>
          <w:color w:val="0F1115"/>
        </w:rPr>
      </w:pPr>
    </w:p>
    <w:p w14:paraId="001196DF">
      <w:pPr>
        <w:shd w:val="clear" w:color="auto" w:fill="FFFFFF"/>
        <w:spacing w:line="360" w:lineRule="auto"/>
        <w:ind w:left="720" w:firstLine="720"/>
        <w:jc w:val="both"/>
        <w:rPr>
          <w:color w:val="0F1115"/>
        </w:rPr>
      </w:pPr>
    </w:p>
    <w:p w14:paraId="198483B6">
      <w:pPr>
        <w:shd w:val="clear" w:color="auto" w:fill="FFFFFF"/>
        <w:spacing w:line="360" w:lineRule="auto"/>
        <w:ind w:left="720" w:firstLine="720"/>
        <w:jc w:val="both"/>
        <w:rPr>
          <w:color w:val="0F1115"/>
        </w:rPr>
      </w:pPr>
    </w:p>
    <w:p w14:paraId="7C22404F">
      <w:pPr>
        <w:shd w:val="clear" w:color="auto" w:fill="FFFFFF"/>
        <w:spacing w:line="360" w:lineRule="auto"/>
        <w:ind w:left="720" w:firstLine="720"/>
        <w:jc w:val="both"/>
        <w:rPr>
          <w:color w:val="0F1115"/>
        </w:rPr>
      </w:pPr>
    </w:p>
    <w:p w14:paraId="44850D75">
      <w:pPr>
        <w:shd w:val="clear" w:color="auto" w:fill="FFFFFF"/>
        <w:spacing w:line="360" w:lineRule="auto"/>
        <w:ind w:left="720" w:firstLine="720"/>
        <w:jc w:val="both"/>
        <w:rPr>
          <w:color w:val="0F1115"/>
        </w:rPr>
      </w:pPr>
    </w:p>
    <w:p w14:paraId="095CC602">
      <w:pPr>
        <w:shd w:val="clear" w:color="auto" w:fill="FFFFFF"/>
        <w:spacing w:line="360" w:lineRule="auto"/>
        <w:ind w:left="720" w:firstLine="720"/>
        <w:jc w:val="both"/>
        <w:rPr>
          <w:color w:val="0F1115"/>
        </w:rPr>
      </w:pPr>
    </w:p>
    <w:p w14:paraId="3D0377D9">
      <w:pPr>
        <w:shd w:val="clear" w:color="auto" w:fill="FFFFFF"/>
        <w:spacing w:line="360" w:lineRule="auto"/>
        <w:ind w:left="720" w:firstLine="720"/>
        <w:jc w:val="both"/>
        <w:rPr>
          <w:color w:val="0F1115"/>
        </w:rPr>
      </w:pPr>
    </w:p>
    <w:p w14:paraId="5595D621">
      <w:pPr>
        <w:shd w:val="clear" w:color="auto" w:fill="FFFFFF"/>
        <w:spacing w:line="360" w:lineRule="auto"/>
        <w:ind w:left="720" w:firstLine="720"/>
        <w:jc w:val="both"/>
        <w:rPr>
          <w:color w:val="0F1115"/>
        </w:rPr>
      </w:pPr>
    </w:p>
    <w:p w14:paraId="399BE127">
      <w:pPr>
        <w:shd w:val="clear" w:color="auto" w:fill="FFFFFF"/>
        <w:spacing w:line="360" w:lineRule="auto"/>
        <w:ind w:left="720" w:firstLine="720"/>
        <w:jc w:val="both"/>
        <w:rPr>
          <w:color w:val="0F1115"/>
        </w:rPr>
      </w:pPr>
    </w:p>
    <w:p w14:paraId="777755B9">
      <w:pPr>
        <w:shd w:val="clear" w:color="auto" w:fill="FFFFFF"/>
        <w:spacing w:line="360" w:lineRule="auto"/>
        <w:ind w:left="720" w:firstLine="720"/>
        <w:jc w:val="both"/>
        <w:rPr>
          <w:color w:val="0F1115"/>
        </w:rPr>
      </w:pPr>
    </w:p>
    <w:p w14:paraId="19903EE9">
      <w:pPr>
        <w:shd w:val="clear" w:color="auto" w:fill="FFFFFF"/>
        <w:spacing w:line="360" w:lineRule="auto"/>
        <w:ind w:left="720" w:firstLine="720"/>
        <w:jc w:val="both"/>
        <w:rPr>
          <w:color w:val="0F1115"/>
        </w:rPr>
      </w:pPr>
    </w:p>
    <w:p w14:paraId="240282A4">
      <w:pPr>
        <w:shd w:val="clear" w:color="auto" w:fill="FFFFFF"/>
        <w:spacing w:line="360" w:lineRule="auto"/>
        <w:ind w:left="720" w:firstLine="720"/>
        <w:jc w:val="both"/>
        <w:rPr>
          <w:color w:val="0F1115"/>
        </w:rPr>
      </w:pPr>
    </w:p>
    <w:p w14:paraId="3F20460B">
      <w:pPr>
        <w:shd w:val="clear" w:color="auto" w:fill="FFFFFF"/>
        <w:spacing w:line="360" w:lineRule="auto"/>
        <w:ind w:left="720" w:firstLine="720"/>
        <w:jc w:val="both"/>
        <w:rPr>
          <w:color w:val="0F1115"/>
        </w:rPr>
      </w:pPr>
    </w:p>
    <w:p w14:paraId="52BDB32E">
      <w:pPr>
        <w:shd w:val="clear" w:color="auto" w:fill="FFFFFF"/>
        <w:spacing w:line="360" w:lineRule="auto"/>
        <w:ind w:left="720" w:firstLine="720"/>
        <w:jc w:val="both"/>
        <w:rPr>
          <w:color w:val="0F1115"/>
        </w:rPr>
      </w:pPr>
    </w:p>
    <w:p w14:paraId="0DB1F159">
      <w:pPr>
        <w:spacing w:line="360" w:lineRule="auto"/>
        <w:jc w:val="both"/>
      </w:pPr>
    </w:p>
    <w:p w14:paraId="5824C6A3">
      <w:pPr>
        <w:spacing w:line="360" w:lineRule="auto"/>
        <w:jc w:val="both"/>
      </w:pPr>
    </w:p>
    <w:p w14:paraId="4F11FCF8">
      <w:pPr>
        <w:spacing w:line="360" w:lineRule="auto"/>
        <w:ind w:left="0"/>
        <w:jc w:val="both"/>
      </w:pPr>
    </w:p>
    <w:p w14:paraId="5D6DC20D">
      <w:pPr>
        <w:spacing w:line="360" w:lineRule="auto"/>
        <w:jc w:val="both"/>
      </w:pPr>
    </w:p>
    <w:p w14:paraId="3C35A750">
      <w:pPr>
        <w:spacing w:line="360" w:lineRule="auto"/>
        <w:ind w:left="0"/>
        <w:jc w:val="center"/>
      </w:pPr>
    </w:p>
    <w:p w14:paraId="4189C53D">
      <w:pPr>
        <w:spacing w:line="360" w:lineRule="auto"/>
        <w:ind w:left="0"/>
        <w:jc w:val="center"/>
        <w:rPr>
          <w:b/>
          <w:bCs/>
          <w:color w:val="000000"/>
        </w:rPr>
      </w:pPr>
      <w:r>
        <w:t xml:space="preserve">   Figure 5. Schematic Diagram of Device Construction </w:t>
      </w:r>
    </w:p>
    <w:p w14:paraId="2DEDF47C">
      <w:pPr>
        <w:pStyle w:val="4"/>
        <w:spacing w:before="0" w:after="0" w:line="240" w:lineRule="auto"/>
        <w:ind w:left="0" w:right="49"/>
        <w:jc w:val="center"/>
        <w:rPr>
          <w:b/>
          <w:bCs/>
          <w:color w:val="000000"/>
          <w:sz w:val="24"/>
          <w:szCs w:val="24"/>
        </w:rPr>
      </w:pPr>
      <w:bookmarkStart w:id="47" w:name="_m8megtdjgrxr" w:colFirst="0" w:colLast="0"/>
      <w:bookmarkEnd w:id="47"/>
      <w:r>
        <w:rPr>
          <w:b/>
          <w:bCs/>
          <w:color w:val="000000"/>
          <w:sz w:val="24"/>
          <w:szCs w:val="24"/>
        </w:rPr>
        <w:t>CHAPTER IV</w:t>
      </w:r>
    </w:p>
    <w:p w14:paraId="353C76B6">
      <w:pPr>
        <w:pStyle w:val="4"/>
        <w:spacing w:before="0" w:after="0" w:line="240" w:lineRule="auto"/>
        <w:ind w:left="0" w:right="49"/>
        <w:jc w:val="center"/>
        <w:rPr>
          <w:b/>
          <w:bCs/>
          <w:color w:val="000000"/>
          <w:sz w:val="24"/>
          <w:szCs w:val="24"/>
        </w:rPr>
      </w:pPr>
      <w:bookmarkStart w:id="48" w:name="_w14ld6y0mdea" w:colFirst="0" w:colLast="0"/>
      <w:bookmarkEnd w:id="48"/>
      <w:r>
        <w:rPr>
          <w:b/>
          <w:bCs/>
          <w:color w:val="000000"/>
          <w:sz w:val="24"/>
          <w:szCs w:val="24"/>
        </w:rPr>
        <w:t xml:space="preserve">RESULTS AND DISCUSSIONS </w:t>
      </w:r>
    </w:p>
    <w:p w14:paraId="1A281FE6">
      <w:pPr>
        <w:jc w:val="both"/>
      </w:pPr>
    </w:p>
    <w:p w14:paraId="66D66BE4">
      <w:pPr>
        <w:pStyle w:val="3"/>
        <w:spacing w:before="0" w:after="0" w:line="360" w:lineRule="auto"/>
        <w:ind w:left="720" w:right="49"/>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 xml:space="preserve">Level of Acceptability of CoRTEX: A CNN-Based Mathematical Device for Solving Rational Equations and  Rational Functions by Students </w:t>
      </w:r>
    </w:p>
    <w:p w14:paraId="41064B85">
      <w:pPr>
        <w:spacing w:line="360" w:lineRule="auto"/>
        <w:ind w:left="720"/>
        <w:jc w:val="both"/>
      </w:pPr>
      <w:r>
        <w:rPr>
          <w:b/>
          <w:bCs/>
        </w:rPr>
        <w:t xml:space="preserve"> </w:t>
      </w:r>
    </w:p>
    <w:p w14:paraId="72F59A6F">
      <w:pPr>
        <w:spacing w:line="360" w:lineRule="auto"/>
        <w:ind w:left="720" w:right="55" w:firstLine="720"/>
        <w:jc w:val="both"/>
      </w:pPr>
      <w:r>
        <w:t>The level of acceptability of the CoRTEX</w:t>
      </w:r>
      <w:r>
        <w:rPr>
          <w:b/>
          <w:bCs/>
        </w:rPr>
        <w:t xml:space="preserve"> </w:t>
      </w:r>
      <w:r>
        <w:t>was assessed based on students’ perceptions in key areas, including usability, functionality, and device design, specifically in relation to its role in teaching and helping students learn rational equations and rational functions. The findings, summarized in Tables 1 through 3, present a comprehensive overview of how students evaluated the device in enhancing their understanding of mathematical concepts.</w:t>
      </w:r>
    </w:p>
    <w:p w14:paraId="568A8277">
      <w:pPr>
        <w:spacing w:line="360" w:lineRule="auto"/>
        <w:ind w:left="720" w:right="55" w:firstLine="720"/>
        <w:jc w:val="both"/>
      </w:pPr>
      <w:r>
        <w:t>The evaluation was designed to capture a broad range of student feedback, from their experience with the device’s ease of use to its effectiveness in facilitating comprehension of abstract mathematical ideas. By assessing students’ responses, the study sought to determine how well the device met learners’ needs, particularly in making the learning process more interactive and engaging. The ratings in these tables reflect students’ perceptions of the device’s practical applications, focusing on how it supported their ability to solve rational equations and functions through its intelligent and responsive design.</w:t>
      </w:r>
    </w:p>
    <w:p w14:paraId="17DC9035">
      <w:pPr>
        <w:spacing w:line="360" w:lineRule="auto"/>
        <w:ind w:left="720"/>
        <w:jc w:val="both"/>
        <w:rPr>
          <w:b/>
          <w:bCs/>
        </w:rPr>
      </w:pPr>
      <w:r>
        <w:rPr>
          <w:b/>
          <w:bCs/>
        </w:rPr>
        <w:t xml:space="preserve"> </w:t>
      </w:r>
    </w:p>
    <w:p w14:paraId="57B25DA9">
      <w:pPr>
        <w:spacing w:line="360" w:lineRule="auto"/>
        <w:ind w:left="720" w:right="55"/>
        <w:jc w:val="both"/>
      </w:pPr>
      <w:r>
        <w:rPr>
          <w:b/>
          <w:bCs/>
        </w:rPr>
        <w:t xml:space="preserve">Usability. </w:t>
      </w:r>
      <w:r>
        <w:rPr>
          <w:color w:val="0F1115"/>
          <w:highlight w:val="white"/>
        </w:rPr>
        <w:t>Table 1 presents the students' evaluation of the CoRTEX device in terms of usability. The results indicate that all indicators were rated as "Highly Acceptable." The highest-rated indicator, with a weighted mean of 3.95, was "The device is easy to operate even for first-time users." Conversely, the indicator "The interface and buttons are clear and easy to understand" received the lowest mean of 3.50, though it still falls within the "Highly Acceptable" range. The overall average weighted mean for usability is 3.76, confirming that students found the device highly usable.</w:t>
      </w:r>
    </w:p>
    <w:p w14:paraId="0C5CF15D">
      <w:pPr>
        <w:spacing w:line="360" w:lineRule="auto"/>
        <w:ind w:left="0"/>
        <w:jc w:val="both"/>
      </w:pPr>
    </w:p>
    <w:p w14:paraId="2045DBFD">
      <w:pPr>
        <w:spacing w:line="360" w:lineRule="auto"/>
        <w:ind w:left="0"/>
        <w:jc w:val="both"/>
      </w:pPr>
    </w:p>
    <w:p w14:paraId="353A0159">
      <w:pPr>
        <w:spacing w:line="360" w:lineRule="auto"/>
        <w:ind w:left="0"/>
        <w:jc w:val="both"/>
      </w:pPr>
    </w:p>
    <w:p w14:paraId="24A9D4B3">
      <w:pPr>
        <w:spacing w:line="360" w:lineRule="auto"/>
        <w:ind w:left="0"/>
        <w:jc w:val="both"/>
      </w:pPr>
    </w:p>
    <w:p w14:paraId="049B7593">
      <w:pPr>
        <w:spacing w:line="360" w:lineRule="auto"/>
        <w:ind w:left="0"/>
        <w:jc w:val="both"/>
      </w:pPr>
    </w:p>
    <w:p w14:paraId="4C8C2F0A">
      <w:pPr>
        <w:spacing w:line="360" w:lineRule="auto"/>
        <w:ind w:left="0"/>
        <w:jc w:val="both"/>
      </w:pPr>
    </w:p>
    <w:p w14:paraId="0BDC5BE8">
      <w:pPr>
        <w:spacing w:line="360" w:lineRule="auto"/>
        <w:ind w:left="0" w:right="63"/>
        <w:jc w:val="center"/>
        <w:rPr>
          <w:b/>
          <w:bCs/>
        </w:rPr>
      </w:pPr>
      <w:r>
        <w:rPr>
          <w:b/>
          <w:bCs/>
        </w:rPr>
        <w:t xml:space="preserve">Table 1  </w:t>
      </w:r>
    </w:p>
    <w:p w14:paraId="4FE5F2BA">
      <w:pPr>
        <w:spacing w:line="360" w:lineRule="auto"/>
        <w:ind w:left="0" w:right="55"/>
        <w:jc w:val="center"/>
      </w:pPr>
      <w:r>
        <w:rPr>
          <w:b/>
          <w:bCs/>
        </w:rPr>
        <w:t xml:space="preserve">Level of Acceptability of CoRTEX: A CNN-Based Mathematical Device for Solving Rational Equations and  Rational Functions in terms of Usability </w:t>
      </w:r>
      <w:r>
        <w:t xml:space="preserve">  </w:t>
      </w:r>
    </w:p>
    <w:tbl>
      <w:tblPr>
        <w:tblStyle w:val="21"/>
        <w:tblW w:w="8507" w:type="dxa"/>
        <w:tblInd w:w="108" w:type="dxa"/>
        <w:tblLayout w:type="fixed"/>
        <w:tblCellMar>
          <w:top w:w="4" w:type="dxa"/>
          <w:left w:w="0" w:type="dxa"/>
          <w:bottom w:w="0" w:type="dxa"/>
          <w:right w:w="180" w:type="dxa"/>
        </w:tblCellMar>
      </w:tblPr>
      <w:tblGrid>
        <w:gridCol w:w="5725"/>
        <w:gridCol w:w="1321"/>
        <w:gridCol w:w="1461"/>
      </w:tblGrid>
      <w:tr w14:paraId="02CF12AE">
        <w:tblPrEx>
          <w:tblCellMar>
            <w:top w:w="4" w:type="dxa"/>
            <w:left w:w="0" w:type="dxa"/>
            <w:bottom w:w="0" w:type="dxa"/>
            <w:right w:w="180" w:type="dxa"/>
          </w:tblCellMar>
        </w:tblPrEx>
        <w:trPr>
          <w:trHeight w:val="460" w:hRule="atLeast"/>
        </w:trPr>
        <w:tc>
          <w:tcPr>
            <w:tcW w:w="5725" w:type="dxa"/>
            <w:tcBorders>
              <w:top w:val="single" w:color="000000" w:sz="4" w:space="0"/>
              <w:left w:val="nil"/>
              <w:bottom w:val="single" w:color="000000" w:sz="4" w:space="0"/>
              <w:right w:val="nil"/>
            </w:tcBorders>
          </w:tcPr>
          <w:p w14:paraId="74C0AF58">
            <w:pPr>
              <w:spacing w:line="259" w:lineRule="auto"/>
              <w:ind w:left="116"/>
              <w:jc w:val="both"/>
            </w:pPr>
            <w:r>
              <w:t xml:space="preserve">Indicators </w:t>
            </w:r>
          </w:p>
        </w:tc>
        <w:tc>
          <w:tcPr>
            <w:tcW w:w="1321" w:type="dxa"/>
            <w:tcBorders>
              <w:top w:val="single" w:color="000000" w:sz="4" w:space="0"/>
              <w:left w:val="nil"/>
              <w:bottom w:val="single" w:color="000000" w:sz="4" w:space="0"/>
              <w:right w:val="nil"/>
            </w:tcBorders>
          </w:tcPr>
          <w:p w14:paraId="1F447F96">
            <w:pPr>
              <w:spacing w:line="259" w:lineRule="auto"/>
              <w:ind w:left="0"/>
              <w:jc w:val="both"/>
            </w:pPr>
            <w:r>
              <w:t xml:space="preserve">Weighted Mean </w:t>
            </w:r>
          </w:p>
        </w:tc>
        <w:tc>
          <w:tcPr>
            <w:tcW w:w="1461" w:type="dxa"/>
            <w:tcBorders>
              <w:top w:val="single" w:color="000000" w:sz="4" w:space="0"/>
              <w:left w:val="nil"/>
              <w:bottom w:val="single" w:color="000000" w:sz="4" w:space="0"/>
              <w:right w:val="nil"/>
            </w:tcBorders>
          </w:tcPr>
          <w:p w14:paraId="30156EA3">
            <w:pPr>
              <w:spacing w:line="259" w:lineRule="auto"/>
              <w:ind w:left="0" w:right="-375"/>
              <w:jc w:val="both"/>
            </w:pPr>
            <w:r>
              <w:t xml:space="preserve">Interpretatio n </w:t>
            </w:r>
          </w:p>
        </w:tc>
      </w:tr>
      <w:tr w14:paraId="71D2B68C">
        <w:tblPrEx>
          <w:tblCellMar>
            <w:top w:w="4" w:type="dxa"/>
            <w:left w:w="0" w:type="dxa"/>
            <w:bottom w:w="0" w:type="dxa"/>
            <w:right w:w="180" w:type="dxa"/>
          </w:tblCellMar>
        </w:tblPrEx>
        <w:trPr>
          <w:trHeight w:val="3120" w:hRule="atLeast"/>
        </w:trPr>
        <w:tc>
          <w:tcPr>
            <w:tcW w:w="5725" w:type="dxa"/>
            <w:tcBorders>
              <w:top w:val="single" w:color="000000" w:sz="4" w:space="0"/>
              <w:left w:val="nil"/>
              <w:bottom w:val="nil"/>
              <w:right w:val="nil"/>
            </w:tcBorders>
          </w:tcPr>
          <w:p w14:paraId="38464F27">
            <w:pPr>
              <w:numPr>
                <w:ilvl w:val="0"/>
                <w:numId w:val="13"/>
              </w:numPr>
              <w:spacing w:line="240" w:lineRule="auto"/>
              <w:ind w:right="79" w:hanging="424"/>
              <w:jc w:val="both"/>
            </w:pPr>
            <w:r>
              <w:t>The device is easy to operate even for first-time users.</w:t>
            </w:r>
          </w:p>
          <w:p w14:paraId="32C2E986">
            <w:pPr>
              <w:numPr>
                <w:ilvl w:val="0"/>
                <w:numId w:val="13"/>
              </w:numPr>
              <w:spacing w:line="240" w:lineRule="auto"/>
              <w:ind w:right="79" w:hanging="424"/>
              <w:jc w:val="both"/>
            </w:pPr>
            <w:r>
              <w:t>The interface and buttons are clear and easy to understand.</w:t>
            </w:r>
          </w:p>
          <w:p w14:paraId="72171AE4">
            <w:pPr>
              <w:numPr>
                <w:ilvl w:val="0"/>
                <w:numId w:val="13"/>
              </w:numPr>
              <w:spacing w:line="240" w:lineRule="auto"/>
              <w:ind w:right="79" w:hanging="424"/>
              <w:jc w:val="both"/>
            </w:pPr>
            <w:r>
              <w:t xml:space="preserve">I can navigate through the device without needing help. </w:t>
            </w:r>
          </w:p>
          <w:p w14:paraId="1604C9C9">
            <w:pPr>
              <w:numPr>
                <w:ilvl w:val="0"/>
                <w:numId w:val="13"/>
              </w:numPr>
              <w:spacing w:line="240" w:lineRule="auto"/>
              <w:ind w:right="79" w:hanging="424"/>
              <w:jc w:val="both"/>
            </w:pPr>
            <w:r>
              <w:t>The handwriting recognition is accurate and responsive.</w:t>
            </w:r>
          </w:p>
          <w:p w14:paraId="0719D785">
            <w:pPr>
              <w:numPr>
                <w:ilvl w:val="0"/>
                <w:numId w:val="13"/>
              </w:numPr>
              <w:spacing w:line="259" w:lineRule="auto"/>
              <w:ind w:right="79" w:hanging="424"/>
              <w:jc w:val="both"/>
            </w:pPr>
            <w:r>
              <w:t>The step-by-step display helps me understand the process better.</w:t>
            </w:r>
          </w:p>
        </w:tc>
        <w:tc>
          <w:tcPr>
            <w:tcW w:w="1321" w:type="dxa"/>
            <w:tcBorders>
              <w:top w:val="single" w:color="000000" w:sz="4" w:space="0"/>
              <w:left w:val="nil"/>
              <w:bottom w:val="nil"/>
              <w:right w:val="nil"/>
            </w:tcBorders>
          </w:tcPr>
          <w:p w14:paraId="253F5BF5">
            <w:pPr>
              <w:spacing w:line="259" w:lineRule="auto"/>
              <w:ind w:left="268"/>
              <w:jc w:val="both"/>
            </w:pPr>
            <w:r>
              <w:t xml:space="preserve">3.95 </w:t>
            </w:r>
          </w:p>
          <w:p w14:paraId="67FC9543">
            <w:pPr>
              <w:spacing w:line="259" w:lineRule="auto"/>
              <w:ind w:left="504"/>
              <w:jc w:val="both"/>
            </w:pPr>
            <w:r>
              <w:t xml:space="preserve"> </w:t>
            </w:r>
          </w:p>
          <w:p w14:paraId="3204FB29">
            <w:pPr>
              <w:spacing w:line="259" w:lineRule="auto"/>
              <w:ind w:left="268"/>
              <w:jc w:val="both"/>
            </w:pPr>
            <w:r>
              <w:t xml:space="preserve">3.50 </w:t>
            </w:r>
          </w:p>
          <w:p w14:paraId="084B836F">
            <w:pPr>
              <w:spacing w:line="259" w:lineRule="auto"/>
              <w:ind w:left="504"/>
              <w:jc w:val="both"/>
            </w:pPr>
            <w:r>
              <w:t xml:space="preserve"> </w:t>
            </w:r>
          </w:p>
          <w:p w14:paraId="684D35F3">
            <w:pPr>
              <w:spacing w:line="259" w:lineRule="auto"/>
              <w:ind w:left="0"/>
              <w:jc w:val="both"/>
            </w:pPr>
            <w:r>
              <w:t xml:space="preserve">    3.85 </w:t>
            </w:r>
          </w:p>
          <w:p w14:paraId="02F00C30">
            <w:pPr>
              <w:spacing w:line="259" w:lineRule="auto"/>
              <w:ind w:left="504"/>
              <w:jc w:val="both"/>
            </w:pPr>
            <w:r>
              <w:t xml:space="preserve"> </w:t>
            </w:r>
          </w:p>
          <w:p w14:paraId="4FD7399C">
            <w:pPr>
              <w:spacing w:line="259" w:lineRule="auto"/>
              <w:ind w:left="268"/>
              <w:jc w:val="both"/>
            </w:pPr>
            <w:r>
              <w:t>3.80</w:t>
            </w:r>
          </w:p>
          <w:p w14:paraId="1E9DA219">
            <w:pPr>
              <w:spacing w:line="259" w:lineRule="auto"/>
              <w:ind w:left="504"/>
              <w:jc w:val="both"/>
            </w:pPr>
            <w:r>
              <w:t xml:space="preserve"> </w:t>
            </w:r>
          </w:p>
          <w:p w14:paraId="4A3BB0F1">
            <w:pPr>
              <w:spacing w:line="259" w:lineRule="auto"/>
              <w:ind w:left="268"/>
              <w:jc w:val="both"/>
            </w:pPr>
            <w:r>
              <w:t>3.80</w:t>
            </w:r>
          </w:p>
        </w:tc>
        <w:tc>
          <w:tcPr>
            <w:tcW w:w="1461" w:type="dxa"/>
            <w:tcBorders>
              <w:top w:val="single" w:color="000000" w:sz="4" w:space="0"/>
              <w:left w:val="nil"/>
              <w:bottom w:val="nil"/>
              <w:right w:val="nil"/>
            </w:tcBorders>
          </w:tcPr>
          <w:p w14:paraId="1ACBECF4">
            <w:pPr>
              <w:spacing w:line="259" w:lineRule="auto"/>
              <w:ind w:left="0"/>
              <w:jc w:val="both"/>
            </w:pPr>
            <w:r>
              <w:t>Highly Acceptable</w:t>
            </w:r>
          </w:p>
          <w:p w14:paraId="07CFF8BA">
            <w:pPr>
              <w:spacing w:line="259" w:lineRule="auto"/>
              <w:ind w:left="0"/>
              <w:jc w:val="both"/>
            </w:pPr>
            <w:r>
              <w:t xml:space="preserve">Highly Acceptable </w:t>
            </w:r>
          </w:p>
          <w:p w14:paraId="2B8EC6BA">
            <w:pPr>
              <w:spacing w:line="259" w:lineRule="auto"/>
              <w:ind w:left="0"/>
              <w:jc w:val="both"/>
            </w:pPr>
            <w:r>
              <w:t>Highly Acceptable</w:t>
            </w:r>
          </w:p>
          <w:p w14:paraId="2E30959D">
            <w:pPr>
              <w:spacing w:line="259" w:lineRule="auto"/>
              <w:ind w:left="0"/>
              <w:jc w:val="both"/>
            </w:pPr>
            <w:r>
              <w:t xml:space="preserve">Highly Acceptable </w:t>
            </w:r>
          </w:p>
          <w:p w14:paraId="5BAF3DCF">
            <w:pPr>
              <w:spacing w:line="259" w:lineRule="auto"/>
              <w:ind w:left="0"/>
              <w:jc w:val="both"/>
            </w:pPr>
            <w:r>
              <w:t xml:space="preserve">Highly Acceptable </w:t>
            </w:r>
          </w:p>
        </w:tc>
      </w:tr>
      <w:tr w14:paraId="4D339AC5">
        <w:tblPrEx>
          <w:tblCellMar>
            <w:top w:w="4" w:type="dxa"/>
            <w:left w:w="0" w:type="dxa"/>
            <w:bottom w:w="0" w:type="dxa"/>
            <w:right w:w="180" w:type="dxa"/>
          </w:tblCellMar>
        </w:tblPrEx>
        <w:tc>
          <w:tcPr>
            <w:tcW w:w="5725" w:type="dxa"/>
            <w:tcBorders>
              <w:top w:val="nil"/>
              <w:left w:val="nil"/>
              <w:bottom w:val="single" w:color="000000" w:sz="4" w:space="0"/>
              <w:right w:val="nil"/>
            </w:tcBorders>
          </w:tcPr>
          <w:p w14:paraId="5C031E6A">
            <w:pPr>
              <w:spacing w:line="259" w:lineRule="auto"/>
              <w:ind w:left="116"/>
              <w:jc w:val="both"/>
            </w:pPr>
            <w:r>
              <w:t xml:space="preserve">Average Weighted Mean </w:t>
            </w:r>
          </w:p>
        </w:tc>
        <w:tc>
          <w:tcPr>
            <w:tcW w:w="1321" w:type="dxa"/>
            <w:tcBorders>
              <w:top w:val="nil"/>
              <w:left w:val="nil"/>
              <w:bottom w:val="single" w:color="000000" w:sz="4" w:space="0"/>
              <w:right w:val="nil"/>
            </w:tcBorders>
          </w:tcPr>
          <w:p w14:paraId="575AA1F4">
            <w:pPr>
              <w:spacing w:line="259" w:lineRule="auto"/>
              <w:ind w:left="268"/>
              <w:jc w:val="both"/>
            </w:pPr>
            <w:r>
              <w:t xml:space="preserve">3.76 </w:t>
            </w:r>
          </w:p>
        </w:tc>
        <w:tc>
          <w:tcPr>
            <w:tcW w:w="1461" w:type="dxa"/>
            <w:tcBorders>
              <w:top w:val="nil"/>
              <w:left w:val="nil"/>
              <w:bottom w:val="single" w:color="000000" w:sz="4" w:space="0"/>
              <w:right w:val="nil"/>
            </w:tcBorders>
          </w:tcPr>
          <w:p w14:paraId="7C4F6D19">
            <w:pPr>
              <w:spacing w:line="259" w:lineRule="auto"/>
              <w:ind w:left="0"/>
              <w:jc w:val="both"/>
            </w:pPr>
            <w:r>
              <w:t xml:space="preserve">Highly Acceptable </w:t>
            </w:r>
          </w:p>
        </w:tc>
      </w:tr>
    </w:tbl>
    <w:p w14:paraId="6F6BB66C">
      <w:pPr>
        <w:ind w:left="731"/>
        <w:jc w:val="both"/>
        <w:rPr>
          <w:sz w:val="20"/>
          <w:szCs w:val="20"/>
        </w:rPr>
      </w:pPr>
      <w:r>
        <w:rPr>
          <w:i/>
          <w:iCs/>
          <w:sz w:val="20"/>
          <w:szCs w:val="20"/>
        </w:rPr>
        <w:t xml:space="preserve">Legend:  </w:t>
      </w:r>
    </w:p>
    <w:tbl>
      <w:tblPr>
        <w:tblStyle w:val="22"/>
        <w:tblW w:w="6402" w:type="dxa"/>
        <w:tblInd w:w="0" w:type="dxa"/>
        <w:tblLayout w:type="fixed"/>
        <w:tblCellMar>
          <w:top w:w="0" w:type="dxa"/>
          <w:left w:w="0" w:type="dxa"/>
          <w:bottom w:w="0" w:type="dxa"/>
          <w:right w:w="0" w:type="dxa"/>
        </w:tblCellMar>
      </w:tblPr>
      <w:tblGrid>
        <w:gridCol w:w="3102"/>
        <w:gridCol w:w="2700"/>
        <w:gridCol w:w="600"/>
      </w:tblGrid>
      <w:tr w14:paraId="4BD0C001">
        <w:tblPrEx>
          <w:tblCellMar>
            <w:top w:w="0" w:type="dxa"/>
            <w:left w:w="0" w:type="dxa"/>
            <w:bottom w:w="0" w:type="dxa"/>
            <w:right w:w="0" w:type="dxa"/>
          </w:tblCellMar>
        </w:tblPrEx>
        <w:trPr>
          <w:trHeight w:val="711" w:hRule="atLeast"/>
        </w:trPr>
        <w:tc>
          <w:tcPr>
            <w:tcW w:w="3102" w:type="dxa"/>
            <w:tcBorders>
              <w:top w:val="nil"/>
              <w:left w:val="nil"/>
              <w:bottom w:val="nil"/>
              <w:right w:val="nil"/>
            </w:tcBorders>
          </w:tcPr>
          <w:p w14:paraId="1C32D41C">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15AC4FF6">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22B61BDA">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79F0C36B">
            <w:pPr>
              <w:spacing w:line="259" w:lineRule="auto"/>
              <w:ind w:right="-345"/>
              <w:jc w:val="both"/>
              <w:rPr>
                <w:sz w:val="20"/>
                <w:szCs w:val="20"/>
              </w:rPr>
            </w:pPr>
            <w:r>
              <w:rPr>
                <w:i/>
                <w:iCs/>
                <w:sz w:val="20"/>
                <w:szCs w:val="20"/>
              </w:rPr>
              <w:t xml:space="preserve">Highly Acceptable </w:t>
            </w:r>
          </w:p>
          <w:p w14:paraId="3CDE1C00">
            <w:pPr>
              <w:spacing w:line="259" w:lineRule="auto"/>
              <w:jc w:val="both"/>
              <w:rPr>
                <w:sz w:val="20"/>
                <w:szCs w:val="20"/>
              </w:rPr>
            </w:pPr>
            <w:r>
              <w:rPr>
                <w:i/>
                <w:iCs/>
                <w:sz w:val="20"/>
                <w:szCs w:val="20"/>
              </w:rPr>
              <w:t xml:space="preserve">Acceptable </w:t>
            </w:r>
          </w:p>
          <w:p w14:paraId="24BF9B13">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18A35732">
            <w:pPr>
              <w:spacing w:line="259" w:lineRule="auto"/>
              <w:ind w:right="74"/>
              <w:jc w:val="both"/>
              <w:rPr>
                <w:sz w:val="20"/>
                <w:szCs w:val="20"/>
              </w:rPr>
            </w:pPr>
          </w:p>
        </w:tc>
      </w:tr>
      <w:tr w14:paraId="765D4403">
        <w:tblPrEx>
          <w:tblCellMar>
            <w:top w:w="0" w:type="dxa"/>
            <w:left w:w="0" w:type="dxa"/>
            <w:bottom w:w="0" w:type="dxa"/>
            <w:right w:w="0" w:type="dxa"/>
          </w:tblCellMar>
        </w:tblPrEx>
        <w:trPr>
          <w:trHeight w:val="203" w:hRule="atLeast"/>
        </w:trPr>
        <w:tc>
          <w:tcPr>
            <w:tcW w:w="3102" w:type="dxa"/>
            <w:tcBorders>
              <w:top w:val="nil"/>
              <w:left w:val="nil"/>
              <w:bottom w:val="nil"/>
              <w:right w:val="nil"/>
            </w:tcBorders>
          </w:tcPr>
          <w:p w14:paraId="021D2589">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267FE35B">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1404C3C2">
            <w:pPr>
              <w:spacing w:line="259" w:lineRule="auto"/>
              <w:ind w:right="54"/>
              <w:jc w:val="both"/>
              <w:rPr>
                <w:sz w:val="20"/>
                <w:szCs w:val="20"/>
              </w:rPr>
            </w:pPr>
          </w:p>
        </w:tc>
      </w:tr>
    </w:tbl>
    <w:p w14:paraId="3EBF06CE">
      <w:pPr>
        <w:shd w:val="clear" w:color="auto" w:fill="FFFFFF"/>
        <w:spacing w:line="360" w:lineRule="auto"/>
        <w:ind w:left="720" w:firstLine="720"/>
        <w:jc w:val="both"/>
      </w:pPr>
    </w:p>
    <w:p w14:paraId="4045FF88">
      <w:pPr>
        <w:shd w:val="clear" w:color="auto" w:fill="FFFFFF"/>
        <w:spacing w:line="360" w:lineRule="auto"/>
        <w:ind w:left="720" w:firstLine="720"/>
        <w:jc w:val="both"/>
        <w:rPr>
          <w:color w:val="0F1115"/>
        </w:rPr>
      </w:pPr>
      <w:r>
        <w:rPr>
          <w:color w:val="0F1115"/>
        </w:rPr>
        <w:t>The findings regarding the usability of the CoRTEX: A CNN-Based Mathematical Device for Solving Rational Equations and Rational Functions reveal that the device demonstrates strong potential as an innovative educational tool. The highest-rated indicator shows that it is easy to operate even for first-time users, which highlights the success of its intuitive interface and design. This simplicity allows learners to quickly familiarize themselves with the device without requiring extensive guidance. The handwriting recognition system and step-by-step display were also rated highly, emphasizing that students appreciated how the device presents mathematical procedures clearly and interactively. These features promote independent learning and help reinforce problem-solving skills. These results align with Marczak's (2023) assertion that technologies designed with intuitive and interactive interfaces enhance critical thinking and conceptual understanding. By minimizing technical barriers, the CoRTEX device enables students to focus more on the mathematical reasoning process rather than the operational mechanics. The step-by-step display and accurate recognition system provide immediate visual feedback, allowing learners to verify and understand each stage of a rational equation's solution. This fosters a deeper comprehension of mathematical relationships and strengthens the link between theoretical learning and practical application.</w:t>
      </w:r>
    </w:p>
    <w:p w14:paraId="6417420E">
      <w:pPr>
        <w:shd w:val="clear" w:color="auto" w:fill="FFFFFF"/>
        <w:spacing w:line="360" w:lineRule="auto"/>
        <w:ind w:left="720" w:firstLine="720"/>
        <w:jc w:val="both"/>
        <w:rPr>
          <w:color w:val="0F1115"/>
        </w:rPr>
      </w:pPr>
      <w:r>
        <w:rPr>
          <w:color w:val="0F1115"/>
        </w:rPr>
        <w:t>However, the lowest-rated indicator, which pertains to the clarity of the interface and buttons, indicates an opportunity for further improvement in design optimization. While still rated as highly acceptable, some students may have encountered minor challenges in identifying specific functions or adjusting settings during initial use. Addressing this could involve refining icon layouts, improving labeling, and implementing color-coded indicators to make the interface even more intuitive. Furthermore, continuous user-centered testing and iterative feedback cycles could further refine the ergonomics and functionality of the CoRTEX device interface. Integrating adaptive design elements, such as tooltips, real-time hints, and customizable layout configurations would not only simplify navigation but also optimize learning efficiency. These refinements minimize cognitive load, helping users focus on solving rational equations rather than navigating the interface. This observation aligns with Nielsen and Loranger (2021), who emphasized that iterative usability testing and refinement lead to sustained engagement and user satisfaction.</w:t>
      </w:r>
    </w:p>
    <w:p w14:paraId="592F8276">
      <w:pPr>
        <w:shd w:val="clear" w:color="auto" w:fill="FFFFFF"/>
        <w:spacing w:line="360" w:lineRule="auto"/>
        <w:ind w:left="720" w:firstLine="720"/>
        <w:jc w:val="both"/>
        <w:rPr>
          <w:color w:val="0F1115"/>
        </w:rPr>
      </w:pPr>
      <w:r>
        <w:rPr>
          <w:color w:val="0F1115"/>
        </w:rPr>
        <w:t>Beyond usability, fostering a seamless interaction between the device's written recognition feature and its computational processes could further improve user confidence, especially for students new to digital learning tools. A well-designed interface that visually guides learners step-by-step reinforces understanding and encourages exploration without frustration. Usability in this context transcends design aesthetics—it directly influences motivation, retention, and mathematical comprehension.</w:t>
      </w:r>
    </w:p>
    <w:p w14:paraId="7DDE92A1">
      <w:pPr>
        <w:shd w:val="clear" w:color="auto" w:fill="FFFFFF"/>
        <w:spacing w:line="360" w:lineRule="auto"/>
        <w:ind w:left="720" w:firstLine="720"/>
        <w:jc w:val="both"/>
      </w:pPr>
      <w:r>
        <w:rPr>
          <w:color w:val="0F1115"/>
        </w:rPr>
        <w:t>Overall, the usability results demonstrate that the CoRTEX device effectively combines functionality, clarity, and ease of operation. Its ability to interpret handwritten equations accurately and provide step-by-step procedural assistance creates an engaging learning environment that supports both independent and guided instruction. While minor improvements in interface clarity could further enhance its accessibility, the device already stands out as a highly acceptable educational tool that fosters meaningful learning and encourages mathematical exploration.</w:t>
      </w:r>
    </w:p>
    <w:p w14:paraId="50112009">
      <w:pPr>
        <w:spacing w:after="5" w:line="365" w:lineRule="auto"/>
        <w:ind w:left="729" w:right="55" w:firstLine="721"/>
        <w:jc w:val="both"/>
      </w:pPr>
      <w:r>
        <w:rPr>
          <w:b/>
          <w:bCs/>
        </w:rPr>
        <w:t>Technical Aspects.</w:t>
      </w:r>
      <w:r>
        <w:t xml:space="preserve"> Table 2 presents the level of acceptability of CoRTEX: A CNN-Based Mathematical Device for Solving Rational Equations and  Rational Functions. in terms of its technical aspects. The indicator with the highest mean score of 4.00, interpreted as highly acceptable, is that the input, display, and output functions work well together.” This emphasizes the seamless coordination of the device’s internal systems and user interface. The lowest indicator, with a mean score of 3.78 and still interpreted as highly acceptable, is “The device runs smoothly without system errors.” Overall, the device achieved an average weighted mean of 3.90, which signifies that it is highly acceptable in terms of technical performance.</w:t>
      </w:r>
    </w:p>
    <w:p w14:paraId="537C03C7">
      <w:pPr>
        <w:spacing w:after="5" w:line="365" w:lineRule="auto"/>
        <w:ind w:left="9" w:right="55" w:firstLine="721"/>
        <w:jc w:val="both"/>
      </w:pPr>
    </w:p>
    <w:p w14:paraId="44821BFE">
      <w:pPr>
        <w:spacing w:after="5" w:line="365" w:lineRule="auto"/>
        <w:ind w:left="9" w:right="55" w:firstLine="721"/>
        <w:jc w:val="center"/>
        <w:rPr>
          <w:b/>
          <w:bCs/>
        </w:rPr>
      </w:pPr>
      <w:r>
        <w:rPr>
          <w:b/>
          <w:bCs/>
        </w:rPr>
        <w:t xml:space="preserve">Table 2 </w:t>
      </w:r>
    </w:p>
    <w:p w14:paraId="436333AE">
      <w:pPr>
        <w:spacing w:line="240" w:lineRule="auto"/>
        <w:ind w:left="1030" w:right="55" w:hanging="1021"/>
        <w:jc w:val="center"/>
        <w:rPr>
          <w:b/>
          <w:bCs/>
        </w:rPr>
      </w:pPr>
      <w:r>
        <w:rPr>
          <w:b/>
          <w:bCs/>
        </w:rPr>
        <w:t xml:space="preserve">Acceptability of CoRTEX: A CNN-Based Mathematical Device for Solving Rational Equations and  Rational Functions.in terms of Technical Aspects </w:t>
      </w:r>
    </w:p>
    <w:tbl>
      <w:tblPr>
        <w:tblStyle w:val="23"/>
        <w:tblW w:w="8505" w:type="dxa"/>
        <w:tblInd w:w="108" w:type="dxa"/>
        <w:tblLayout w:type="fixed"/>
        <w:tblCellMar>
          <w:top w:w="4" w:type="dxa"/>
          <w:left w:w="0" w:type="dxa"/>
          <w:bottom w:w="0" w:type="dxa"/>
          <w:right w:w="61" w:type="dxa"/>
        </w:tblCellMar>
      </w:tblPr>
      <w:tblGrid>
        <w:gridCol w:w="5460"/>
        <w:gridCol w:w="990"/>
        <w:gridCol w:w="2055"/>
      </w:tblGrid>
      <w:tr w14:paraId="4A1F0666">
        <w:tblPrEx>
          <w:tblCellMar>
            <w:top w:w="4" w:type="dxa"/>
            <w:left w:w="0" w:type="dxa"/>
            <w:bottom w:w="0" w:type="dxa"/>
            <w:right w:w="61" w:type="dxa"/>
          </w:tblCellMar>
        </w:tblPrEx>
        <w:trPr>
          <w:trHeight w:val="560" w:hRule="atLeast"/>
        </w:trPr>
        <w:tc>
          <w:tcPr>
            <w:tcW w:w="5460" w:type="dxa"/>
            <w:tcBorders>
              <w:top w:val="single" w:color="000000" w:sz="4" w:space="0"/>
              <w:left w:val="nil"/>
              <w:bottom w:val="single" w:color="000000" w:sz="4" w:space="0"/>
              <w:right w:val="nil"/>
            </w:tcBorders>
          </w:tcPr>
          <w:p w14:paraId="0D6F2D75">
            <w:pPr>
              <w:spacing w:line="240" w:lineRule="auto"/>
              <w:ind w:left="116"/>
              <w:jc w:val="both"/>
            </w:pPr>
            <w:r>
              <w:t xml:space="preserve">Indicators </w:t>
            </w:r>
          </w:p>
        </w:tc>
        <w:tc>
          <w:tcPr>
            <w:tcW w:w="990" w:type="dxa"/>
            <w:tcBorders>
              <w:top w:val="single" w:color="000000" w:sz="4" w:space="0"/>
              <w:left w:val="nil"/>
              <w:bottom w:val="single" w:color="000000" w:sz="4" w:space="0"/>
              <w:right w:val="nil"/>
            </w:tcBorders>
          </w:tcPr>
          <w:p w14:paraId="4E26C196">
            <w:pPr>
              <w:spacing w:line="240" w:lineRule="auto"/>
              <w:ind w:left="0"/>
              <w:jc w:val="both"/>
            </w:pPr>
            <w:r>
              <w:t xml:space="preserve">Weighted  Mean </w:t>
            </w:r>
          </w:p>
        </w:tc>
        <w:tc>
          <w:tcPr>
            <w:tcW w:w="2055" w:type="dxa"/>
            <w:tcBorders>
              <w:top w:val="single" w:color="000000" w:sz="4" w:space="0"/>
              <w:left w:val="nil"/>
              <w:bottom w:val="single" w:color="000000" w:sz="4" w:space="0"/>
              <w:right w:val="nil"/>
            </w:tcBorders>
          </w:tcPr>
          <w:p w14:paraId="13536A00">
            <w:pPr>
              <w:spacing w:line="240" w:lineRule="auto"/>
              <w:ind w:left="0"/>
              <w:jc w:val="both"/>
            </w:pPr>
            <w:r>
              <w:t xml:space="preserve">Interpretation </w:t>
            </w:r>
          </w:p>
        </w:tc>
      </w:tr>
      <w:tr w14:paraId="6354B3B7">
        <w:tblPrEx>
          <w:tblCellMar>
            <w:top w:w="4" w:type="dxa"/>
            <w:left w:w="0" w:type="dxa"/>
            <w:bottom w:w="0" w:type="dxa"/>
            <w:right w:w="61" w:type="dxa"/>
          </w:tblCellMar>
        </w:tblPrEx>
        <w:trPr>
          <w:trHeight w:val="2070" w:hRule="atLeast"/>
        </w:trPr>
        <w:tc>
          <w:tcPr>
            <w:tcW w:w="5460" w:type="dxa"/>
            <w:tcBorders>
              <w:top w:val="single" w:color="000000" w:sz="4" w:space="0"/>
              <w:left w:val="nil"/>
              <w:bottom w:val="nil"/>
              <w:right w:val="nil"/>
            </w:tcBorders>
          </w:tcPr>
          <w:p w14:paraId="5E4643A1">
            <w:pPr>
              <w:numPr>
                <w:ilvl w:val="0"/>
                <w:numId w:val="14"/>
              </w:numPr>
              <w:spacing w:line="240" w:lineRule="auto"/>
              <w:ind w:hanging="360"/>
              <w:jc w:val="both"/>
            </w:pPr>
            <w:r>
              <w:t xml:space="preserve">The device performs tasks quickly and efficiently. </w:t>
            </w:r>
          </w:p>
          <w:p w14:paraId="4D169333">
            <w:pPr>
              <w:numPr>
                <w:ilvl w:val="0"/>
                <w:numId w:val="14"/>
              </w:numPr>
              <w:spacing w:line="240" w:lineRule="auto"/>
              <w:ind w:hanging="360"/>
              <w:jc w:val="both"/>
            </w:pPr>
            <w:r>
              <w:t xml:space="preserve"> The results produced by the device are accurate.</w:t>
            </w:r>
          </w:p>
          <w:p w14:paraId="6846EB86">
            <w:pPr>
              <w:numPr>
                <w:ilvl w:val="0"/>
                <w:numId w:val="14"/>
              </w:numPr>
              <w:spacing w:line="240" w:lineRule="auto"/>
              <w:ind w:hanging="360"/>
              <w:jc w:val="both"/>
            </w:pPr>
            <w:r>
              <w:t>The input, display, and output functions work well together.</w:t>
            </w:r>
          </w:p>
          <w:p w14:paraId="2BE8D337">
            <w:pPr>
              <w:numPr>
                <w:ilvl w:val="0"/>
                <w:numId w:val="14"/>
              </w:numPr>
              <w:spacing w:line="240" w:lineRule="auto"/>
              <w:ind w:hanging="360"/>
              <w:jc w:val="both"/>
            </w:pPr>
            <w:r>
              <w:t xml:space="preserve">The device runs smoothly without system errors </w:t>
            </w:r>
          </w:p>
          <w:p w14:paraId="792EB5A1">
            <w:pPr>
              <w:numPr>
                <w:ilvl w:val="0"/>
                <w:numId w:val="14"/>
              </w:numPr>
              <w:spacing w:line="240" w:lineRule="auto"/>
              <w:ind w:hanging="360"/>
              <w:jc w:val="both"/>
            </w:pPr>
            <w:r>
              <w:t xml:space="preserve">The device works even without an internet connection. </w:t>
            </w:r>
          </w:p>
        </w:tc>
        <w:tc>
          <w:tcPr>
            <w:tcW w:w="990" w:type="dxa"/>
            <w:tcBorders>
              <w:top w:val="single" w:color="000000" w:sz="4" w:space="0"/>
              <w:left w:val="nil"/>
              <w:bottom w:val="nil"/>
              <w:right w:val="nil"/>
            </w:tcBorders>
          </w:tcPr>
          <w:p w14:paraId="0AD10642">
            <w:pPr>
              <w:spacing w:line="240" w:lineRule="auto"/>
              <w:ind w:left="272"/>
              <w:jc w:val="both"/>
            </w:pPr>
            <w:r>
              <w:t xml:space="preserve">3.90 </w:t>
            </w:r>
          </w:p>
          <w:p w14:paraId="06591F24">
            <w:pPr>
              <w:spacing w:line="240" w:lineRule="auto"/>
              <w:ind w:left="272"/>
              <w:jc w:val="both"/>
            </w:pPr>
            <w:r>
              <w:t>3.90</w:t>
            </w:r>
          </w:p>
          <w:p w14:paraId="5D986366">
            <w:pPr>
              <w:spacing w:line="240" w:lineRule="auto"/>
              <w:ind w:left="272"/>
              <w:jc w:val="both"/>
            </w:pPr>
            <w:r>
              <w:t xml:space="preserve">4.00 </w:t>
            </w:r>
          </w:p>
          <w:p w14:paraId="05A3FEBB">
            <w:pPr>
              <w:spacing w:line="240" w:lineRule="auto"/>
              <w:ind w:left="504"/>
              <w:jc w:val="both"/>
            </w:pPr>
            <w:r>
              <w:t xml:space="preserve"> </w:t>
            </w:r>
          </w:p>
          <w:p w14:paraId="4B1C97E1">
            <w:pPr>
              <w:spacing w:line="240" w:lineRule="auto"/>
              <w:ind w:left="272"/>
              <w:jc w:val="both"/>
            </w:pPr>
            <w:r>
              <w:t xml:space="preserve">3.78 </w:t>
            </w:r>
          </w:p>
          <w:p w14:paraId="6B136387">
            <w:pPr>
              <w:spacing w:line="240" w:lineRule="auto"/>
              <w:ind w:left="272"/>
              <w:jc w:val="both"/>
            </w:pPr>
            <w:r>
              <w:t xml:space="preserve">3.90 </w:t>
            </w:r>
          </w:p>
        </w:tc>
        <w:tc>
          <w:tcPr>
            <w:tcW w:w="2055" w:type="dxa"/>
            <w:tcBorders>
              <w:top w:val="single" w:color="000000" w:sz="4" w:space="0"/>
              <w:left w:val="nil"/>
              <w:bottom w:val="nil"/>
              <w:right w:val="nil"/>
            </w:tcBorders>
          </w:tcPr>
          <w:p w14:paraId="2F757451">
            <w:pPr>
              <w:spacing w:line="240" w:lineRule="auto"/>
              <w:ind w:left="0" w:right="-585"/>
              <w:jc w:val="both"/>
            </w:pPr>
            <w:r>
              <w:t>Highly Acceptable</w:t>
            </w:r>
          </w:p>
          <w:p w14:paraId="1FC02185">
            <w:pPr>
              <w:spacing w:line="240" w:lineRule="auto"/>
              <w:ind w:left="0" w:right="1"/>
              <w:jc w:val="both"/>
            </w:pPr>
            <w:r>
              <w:t>Highly Acceptable</w:t>
            </w:r>
          </w:p>
          <w:p w14:paraId="15AA1718">
            <w:pPr>
              <w:spacing w:line="240" w:lineRule="auto"/>
              <w:ind w:left="0" w:right="1"/>
              <w:jc w:val="both"/>
            </w:pPr>
            <w:r>
              <w:t xml:space="preserve">Highly Acceptable </w:t>
            </w:r>
          </w:p>
          <w:p w14:paraId="6EB0D8CD">
            <w:pPr>
              <w:spacing w:line="240" w:lineRule="auto"/>
              <w:ind w:left="0" w:right="63"/>
              <w:jc w:val="both"/>
            </w:pPr>
          </w:p>
          <w:p w14:paraId="13E6F838">
            <w:pPr>
              <w:spacing w:line="240" w:lineRule="auto"/>
              <w:ind w:left="0" w:right="63"/>
              <w:jc w:val="both"/>
            </w:pPr>
            <w:r>
              <w:t xml:space="preserve">HighlyAcceptable </w:t>
            </w:r>
          </w:p>
          <w:p w14:paraId="18A4A2AD">
            <w:pPr>
              <w:spacing w:line="240" w:lineRule="auto"/>
              <w:ind w:left="0" w:right="1"/>
              <w:jc w:val="both"/>
            </w:pPr>
            <w:r>
              <w:t xml:space="preserve">Highly Acceptable   </w:t>
            </w:r>
          </w:p>
        </w:tc>
      </w:tr>
      <w:tr w14:paraId="74C2A5DB">
        <w:tblPrEx>
          <w:tblCellMar>
            <w:top w:w="4" w:type="dxa"/>
            <w:left w:w="0" w:type="dxa"/>
            <w:bottom w:w="0" w:type="dxa"/>
            <w:right w:w="61" w:type="dxa"/>
          </w:tblCellMar>
        </w:tblPrEx>
        <w:trPr>
          <w:trHeight w:val="277" w:hRule="atLeast"/>
        </w:trPr>
        <w:tc>
          <w:tcPr>
            <w:tcW w:w="5460" w:type="dxa"/>
            <w:tcBorders>
              <w:top w:val="nil"/>
              <w:left w:val="nil"/>
              <w:bottom w:val="single" w:color="000000" w:sz="4" w:space="0"/>
              <w:right w:val="nil"/>
            </w:tcBorders>
          </w:tcPr>
          <w:p w14:paraId="1E3E77E0">
            <w:pPr>
              <w:spacing w:line="240" w:lineRule="auto"/>
              <w:ind w:left="116"/>
              <w:jc w:val="both"/>
            </w:pPr>
            <w:r>
              <w:t xml:space="preserve">Average Weighted Mean </w:t>
            </w:r>
          </w:p>
        </w:tc>
        <w:tc>
          <w:tcPr>
            <w:tcW w:w="990" w:type="dxa"/>
            <w:tcBorders>
              <w:top w:val="nil"/>
              <w:left w:val="nil"/>
              <w:bottom w:val="single" w:color="000000" w:sz="4" w:space="0"/>
              <w:right w:val="nil"/>
            </w:tcBorders>
          </w:tcPr>
          <w:p w14:paraId="67C4F1C7">
            <w:pPr>
              <w:spacing w:line="240" w:lineRule="auto"/>
              <w:ind w:left="272"/>
              <w:jc w:val="both"/>
            </w:pPr>
            <w:r>
              <w:t xml:space="preserve">3.90 </w:t>
            </w:r>
          </w:p>
        </w:tc>
        <w:tc>
          <w:tcPr>
            <w:tcW w:w="2055" w:type="dxa"/>
            <w:tcBorders>
              <w:top w:val="nil"/>
              <w:left w:val="nil"/>
              <w:bottom w:val="single" w:color="000000" w:sz="4" w:space="0"/>
              <w:right w:val="nil"/>
            </w:tcBorders>
          </w:tcPr>
          <w:p w14:paraId="404DB81D">
            <w:pPr>
              <w:spacing w:line="240" w:lineRule="auto"/>
              <w:ind w:left="-180" w:right="63"/>
              <w:jc w:val="both"/>
            </w:pPr>
            <w:r>
              <w:t xml:space="preserve">    Highly Acceptable</w:t>
            </w:r>
          </w:p>
        </w:tc>
      </w:tr>
    </w:tbl>
    <w:p w14:paraId="4D405207">
      <w:pPr>
        <w:ind w:left="731"/>
        <w:jc w:val="both"/>
        <w:rPr>
          <w:sz w:val="20"/>
          <w:szCs w:val="20"/>
        </w:rPr>
      </w:pPr>
      <w:r>
        <w:rPr>
          <w:i/>
          <w:iCs/>
          <w:sz w:val="20"/>
          <w:szCs w:val="20"/>
        </w:rPr>
        <w:t xml:space="preserve">Legend:  </w:t>
      </w:r>
    </w:p>
    <w:tbl>
      <w:tblPr>
        <w:tblStyle w:val="24"/>
        <w:tblW w:w="6402" w:type="dxa"/>
        <w:tblInd w:w="0" w:type="dxa"/>
        <w:tblLayout w:type="fixed"/>
        <w:tblCellMar>
          <w:top w:w="0" w:type="dxa"/>
          <w:left w:w="0" w:type="dxa"/>
          <w:bottom w:w="0" w:type="dxa"/>
          <w:right w:w="0" w:type="dxa"/>
        </w:tblCellMar>
      </w:tblPr>
      <w:tblGrid>
        <w:gridCol w:w="3102"/>
        <w:gridCol w:w="2700"/>
        <w:gridCol w:w="600"/>
      </w:tblGrid>
      <w:tr w14:paraId="557BCA3C">
        <w:tblPrEx>
          <w:tblCellMar>
            <w:top w:w="0" w:type="dxa"/>
            <w:left w:w="0" w:type="dxa"/>
            <w:bottom w:w="0" w:type="dxa"/>
            <w:right w:w="0" w:type="dxa"/>
          </w:tblCellMar>
        </w:tblPrEx>
        <w:trPr>
          <w:trHeight w:val="711" w:hRule="atLeast"/>
        </w:trPr>
        <w:tc>
          <w:tcPr>
            <w:tcW w:w="3102" w:type="dxa"/>
            <w:tcBorders>
              <w:top w:val="nil"/>
              <w:left w:val="nil"/>
              <w:bottom w:val="nil"/>
              <w:right w:val="nil"/>
            </w:tcBorders>
          </w:tcPr>
          <w:p w14:paraId="131A9E42">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5EE6D2FC">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4C8EE3E4">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07F5E11C">
            <w:pPr>
              <w:spacing w:line="259" w:lineRule="auto"/>
              <w:ind w:right="-345"/>
              <w:jc w:val="both"/>
              <w:rPr>
                <w:sz w:val="20"/>
                <w:szCs w:val="20"/>
              </w:rPr>
            </w:pPr>
            <w:r>
              <w:rPr>
                <w:i/>
                <w:iCs/>
                <w:sz w:val="20"/>
                <w:szCs w:val="20"/>
              </w:rPr>
              <w:t xml:space="preserve">Highly Acceptable </w:t>
            </w:r>
          </w:p>
          <w:p w14:paraId="059A736F">
            <w:pPr>
              <w:spacing w:line="259" w:lineRule="auto"/>
              <w:jc w:val="both"/>
              <w:rPr>
                <w:sz w:val="20"/>
                <w:szCs w:val="20"/>
              </w:rPr>
            </w:pPr>
            <w:r>
              <w:rPr>
                <w:i/>
                <w:iCs/>
                <w:sz w:val="20"/>
                <w:szCs w:val="20"/>
              </w:rPr>
              <w:t xml:space="preserve">Acceptable </w:t>
            </w:r>
          </w:p>
          <w:p w14:paraId="61FD90F3">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3981DC34">
            <w:pPr>
              <w:spacing w:line="259" w:lineRule="auto"/>
              <w:ind w:right="74"/>
              <w:jc w:val="both"/>
              <w:rPr>
                <w:sz w:val="20"/>
                <w:szCs w:val="20"/>
              </w:rPr>
            </w:pPr>
          </w:p>
        </w:tc>
      </w:tr>
      <w:tr w14:paraId="34FC5B51">
        <w:tblPrEx>
          <w:tblCellMar>
            <w:top w:w="0" w:type="dxa"/>
            <w:left w:w="0" w:type="dxa"/>
            <w:bottom w:w="0" w:type="dxa"/>
            <w:right w:w="0" w:type="dxa"/>
          </w:tblCellMar>
        </w:tblPrEx>
        <w:trPr>
          <w:trHeight w:val="203" w:hRule="atLeast"/>
        </w:trPr>
        <w:tc>
          <w:tcPr>
            <w:tcW w:w="3102" w:type="dxa"/>
            <w:tcBorders>
              <w:top w:val="nil"/>
              <w:left w:val="nil"/>
              <w:bottom w:val="nil"/>
              <w:right w:val="nil"/>
            </w:tcBorders>
          </w:tcPr>
          <w:p w14:paraId="7431B984">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524D62A4">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621BED44">
            <w:pPr>
              <w:spacing w:line="259" w:lineRule="auto"/>
              <w:ind w:right="54"/>
              <w:jc w:val="both"/>
              <w:rPr>
                <w:sz w:val="20"/>
                <w:szCs w:val="20"/>
              </w:rPr>
            </w:pPr>
          </w:p>
        </w:tc>
      </w:tr>
    </w:tbl>
    <w:p w14:paraId="6CBD791D">
      <w:pPr>
        <w:shd w:val="clear" w:color="auto" w:fill="FFFFFF"/>
        <w:spacing w:line="360" w:lineRule="auto"/>
        <w:ind w:left="720" w:firstLine="720"/>
        <w:jc w:val="both"/>
        <w:rPr>
          <w:color w:val="0F1115"/>
        </w:rPr>
      </w:pPr>
    </w:p>
    <w:p w14:paraId="1CF290AD">
      <w:pPr>
        <w:shd w:val="clear" w:color="auto" w:fill="FFFFFF"/>
        <w:spacing w:line="360" w:lineRule="auto"/>
        <w:ind w:left="720" w:firstLine="720"/>
        <w:jc w:val="both"/>
        <w:rPr>
          <w:color w:val="0F1115"/>
        </w:rPr>
      </w:pPr>
      <w:r>
        <w:rPr>
          <w:color w:val="0F1115"/>
        </w:rPr>
        <w:t>The findings regarding the technical aspects of the CoRTEX: A CNN-Based Mathematical Device for Solving Rational Equations and Rational Functions reveal that the device demonstrates exceptional performance as an innovative educational tool. The highest-rated indicator shows that the input, display, and output functions work well together, which highlights the success of its integrated system architecture. This seamless coordination enables learners to experience fluid interaction between handwriting input, computational processing, and visual output. The high ratings for task efficiency and result accuracy further emphasize that students appreciated how the device processes mathematical problems rapidly while maintaining precision. These features promote reliable performance and build user confidence in the technology. These results align with the fundamental requirement that educational technologies must provide accurate and timely feedback to support effective learning (Smith &amp; Johnson, 2022). By ensuring synchronized system components, the CoRTEX device enables students to trust the computational results and focus on mathematical concepts rather than questioning the technology's reliability. The efficient processing and accurate output provide immediate validation of problem-solving approaches, allowing learners to verify their understanding at each solution stage. This fosters deeper engagement with mathematical content and strengthens the connection between student input and learning outcomes.</w:t>
      </w:r>
    </w:p>
    <w:p w14:paraId="4058F3B9">
      <w:pPr>
        <w:shd w:val="clear" w:color="auto" w:fill="FFFFFF"/>
        <w:spacing w:line="360" w:lineRule="auto"/>
        <w:ind w:left="720" w:firstLine="720"/>
        <w:jc w:val="both"/>
        <w:rPr>
          <w:color w:val="0F1115"/>
        </w:rPr>
      </w:pPr>
      <w:r>
        <w:rPr>
          <w:color w:val="0F1115"/>
        </w:rPr>
        <w:t>However, the lowest-rated indicator, which pertains to consistent smooth operation without system errors, indicates an opportunity for further optimization in system stability. While still rated as highly acceptable, some students may have experienced occasional latency or minor technical interruptions during extended use. Addressing this could involve enhanced memory management, improved processing algorithms, and more robust error-handling protocols to ensure uninterrupted operation. Furthermore, continuous performance monitoring and systematic debugging cycles could further refine the system's reliability under various usage conditions. Implementing predictive maintenance features and automated system diagnostics would not only prevent potential disruptions but also optimize long-term performance sustainability. These improvements minimize technical distractions, helping users maintain focus on mathematical problem-solving rather than managing device performance. This observation aligns with Chen &amp; Williams (2021), who emphasized that consistent system reliability is crucial for maintaining user engagement and trust in educational technology platforms.</w:t>
      </w:r>
    </w:p>
    <w:p w14:paraId="3B969C1A">
      <w:pPr>
        <w:shd w:val="clear" w:color="auto" w:fill="FFFFFF"/>
        <w:spacing w:line="360" w:lineRule="auto"/>
        <w:ind w:left="720" w:firstLine="720"/>
        <w:jc w:val="both"/>
        <w:rPr>
          <w:color w:val="0F1115"/>
        </w:rPr>
      </w:pPr>
      <w:r>
        <w:rPr>
          <w:color w:val="0F1115"/>
        </w:rPr>
        <w:t>Beyond technical performance, ensuring uninterrupted functionality across diverse learning environments could further enhance educational accessibility, especially for institutions with limited technical support resources. A robust system that maintains smooth operation during intensive classroom use reinforces learning continuity and prevents frustration. Technical reliability in this context transcends mere functionality—it directly impacts learning flow, student motivation, and classroom management efficiency.</w:t>
      </w:r>
    </w:p>
    <w:p w14:paraId="70860992">
      <w:pPr>
        <w:shd w:val="clear" w:color="auto" w:fill="FFFFFF"/>
        <w:spacing w:line="360" w:lineRule="auto"/>
        <w:ind w:left="720" w:firstLine="720"/>
        <w:jc w:val="both"/>
        <w:rPr>
          <w:color w:val="0F1115"/>
        </w:rPr>
      </w:pPr>
      <w:r>
        <w:rPr>
          <w:color w:val="0F1115"/>
        </w:rPr>
        <w:t>Overall, the technical aspects results demonstrate that the CoRTEX device effectively combines computational accuracy, system integration, and operational efficiency. Its ability to process complex mathematical problems accurately while maintaining synchronized system components creates a dependable learning environment that supports both independent practice and classroom instruction. While minor improvements in system stability could further enhance its reliability, the device already stands out as a highly acceptable educational technology that delivers consistent performance and encourages mathematical exploration.</w:t>
      </w:r>
    </w:p>
    <w:p w14:paraId="20E3B96F">
      <w:pPr>
        <w:spacing w:after="5" w:line="360" w:lineRule="auto"/>
        <w:ind w:left="720" w:right="63" w:firstLine="720"/>
        <w:jc w:val="both"/>
      </w:pPr>
      <w:r>
        <w:rPr>
          <w:b/>
          <w:bCs/>
          <w:color w:val="0F1115"/>
          <w:highlight w:val="white"/>
        </w:rPr>
        <w:t>Device Design.</w:t>
      </w:r>
      <w:r>
        <w:rPr>
          <w:color w:val="0F1115"/>
          <w:highlight w:val="white"/>
        </w:rPr>
        <w:t xml:space="preserve"> Table 3 presents the level of acceptability of the CoRTEX: A CNN-Based Mathematical Device for Solving Rational Equations and Rational Functions in terms of its design. The indicators with the highest mean score of 3.90, interpreted as highly acceptable, are that “The device is lightweight and compact, making it easy to transport and use on the go” and “The overall appearance motivates me to use it more often.” This highlights the device's excellent portability and its ability to inspire user engagement through its design. Meanwhile, the indicator with the lowest mean score of 3.55, still interpreted as highly acceptable, is “The display layout and visuals are appealing and engaging.” Overall, the device obtained an average weighted mean of 3.73, which signifies that its design is highly acceptable among the student-evaluators.</w:t>
      </w:r>
    </w:p>
    <w:p w14:paraId="7999A68C">
      <w:pPr>
        <w:ind w:left="0"/>
        <w:jc w:val="both"/>
      </w:pPr>
    </w:p>
    <w:p w14:paraId="2873B048">
      <w:pPr>
        <w:spacing w:after="5" w:line="250" w:lineRule="auto"/>
        <w:ind w:left="0" w:right="63" w:firstLine="720"/>
        <w:jc w:val="center"/>
        <w:rPr>
          <w:b/>
          <w:bCs/>
        </w:rPr>
      </w:pPr>
      <w:r>
        <w:rPr>
          <w:b/>
          <w:bCs/>
        </w:rPr>
        <w:t xml:space="preserve">Table 3 </w:t>
      </w:r>
    </w:p>
    <w:p w14:paraId="173E8CD3">
      <w:pPr>
        <w:spacing w:after="5" w:line="250" w:lineRule="auto"/>
        <w:ind w:left="10" w:firstLine="721"/>
        <w:jc w:val="center"/>
      </w:pPr>
      <w:r>
        <w:rPr>
          <w:b/>
          <w:bCs/>
        </w:rPr>
        <w:t xml:space="preserve">Acceptability of CoRTEX: A CNN-Based Mathematical Device for Solving Rational Equations and  Rational Functions in terms of Design </w:t>
      </w:r>
    </w:p>
    <w:tbl>
      <w:tblPr>
        <w:tblStyle w:val="25"/>
        <w:tblW w:w="8507" w:type="dxa"/>
        <w:tblInd w:w="108" w:type="dxa"/>
        <w:tblLayout w:type="fixed"/>
        <w:tblCellMar>
          <w:top w:w="4" w:type="dxa"/>
          <w:left w:w="0" w:type="dxa"/>
          <w:bottom w:w="0" w:type="dxa"/>
          <w:right w:w="61" w:type="dxa"/>
        </w:tblCellMar>
      </w:tblPr>
      <w:tblGrid>
        <w:gridCol w:w="5710"/>
        <w:gridCol w:w="1252"/>
        <w:gridCol w:w="1545"/>
      </w:tblGrid>
      <w:tr w14:paraId="6BEEE67C">
        <w:tblPrEx>
          <w:tblCellMar>
            <w:top w:w="4" w:type="dxa"/>
            <w:left w:w="0" w:type="dxa"/>
            <w:bottom w:w="0" w:type="dxa"/>
            <w:right w:w="61" w:type="dxa"/>
          </w:tblCellMar>
        </w:tblPrEx>
        <w:trPr>
          <w:trHeight w:val="560" w:hRule="atLeast"/>
        </w:trPr>
        <w:tc>
          <w:tcPr>
            <w:tcW w:w="5710" w:type="dxa"/>
            <w:tcBorders>
              <w:top w:val="single" w:color="000000" w:sz="4" w:space="0"/>
              <w:left w:val="nil"/>
              <w:bottom w:val="single" w:color="000000" w:sz="4" w:space="0"/>
              <w:right w:val="nil"/>
            </w:tcBorders>
          </w:tcPr>
          <w:p w14:paraId="0AA823C8">
            <w:pPr>
              <w:spacing w:line="259" w:lineRule="auto"/>
              <w:ind w:left="116"/>
              <w:jc w:val="both"/>
            </w:pPr>
            <w:r>
              <w:t xml:space="preserve">Indicators </w:t>
            </w:r>
          </w:p>
        </w:tc>
        <w:tc>
          <w:tcPr>
            <w:tcW w:w="1252" w:type="dxa"/>
            <w:tcBorders>
              <w:top w:val="single" w:color="000000" w:sz="4" w:space="0"/>
              <w:left w:val="nil"/>
              <w:bottom w:val="single" w:color="000000" w:sz="4" w:space="0"/>
              <w:right w:val="nil"/>
            </w:tcBorders>
          </w:tcPr>
          <w:p w14:paraId="6ABEF821">
            <w:pPr>
              <w:spacing w:line="259" w:lineRule="auto"/>
              <w:ind w:left="204"/>
              <w:jc w:val="both"/>
            </w:pPr>
            <w:r>
              <w:t xml:space="preserve">Weighted Mean </w:t>
            </w:r>
          </w:p>
        </w:tc>
        <w:tc>
          <w:tcPr>
            <w:tcW w:w="1545" w:type="dxa"/>
            <w:tcBorders>
              <w:top w:val="single" w:color="000000" w:sz="4" w:space="0"/>
              <w:left w:val="nil"/>
              <w:bottom w:val="single" w:color="000000" w:sz="4" w:space="0"/>
              <w:right w:val="nil"/>
            </w:tcBorders>
          </w:tcPr>
          <w:p w14:paraId="2A27D153">
            <w:pPr>
              <w:spacing w:line="259" w:lineRule="auto"/>
              <w:ind w:left="0"/>
              <w:jc w:val="both"/>
            </w:pPr>
            <w:r>
              <w:t xml:space="preserve">Interpretation </w:t>
            </w:r>
          </w:p>
        </w:tc>
      </w:tr>
      <w:tr w14:paraId="2AA9ED84">
        <w:tblPrEx>
          <w:tblCellMar>
            <w:top w:w="4" w:type="dxa"/>
            <w:left w:w="0" w:type="dxa"/>
            <w:bottom w:w="0" w:type="dxa"/>
            <w:right w:w="61" w:type="dxa"/>
          </w:tblCellMar>
        </w:tblPrEx>
        <w:trPr>
          <w:trHeight w:val="3066" w:hRule="atLeast"/>
        </w:trPr>
        <w:tc>
          <w:tcPr>
            <w:tcW w:w="5710" w:type="dxa"/>
            <w:tcBorders>
              <w:top w:val="single" w:color="000000" w:sz="4" w:space="0"/>
              <w:left w:val="nil"/>
              <w:bottom w:val="nil"/>
              <w:right w:val="nil"/>
            </w:tcBorders>
          </w:tcPr>
          <w:p w14:paraId="32266AF9">
            <w:pPr>
              <w:numPr>
                <w:ilvl w:val="0"/>
                <w:numId w:val="15"/>
              </w:numPr>
              <w:spacing w:line="240" w:lineRule="auto"/>
              <w:ind w:hanging="424"/>
              <w:jc w:val="both"/>
            </w:pPr>
            <w:r>
              <w:t>The device features a clear and</w:t>
            </w:r>
            <w:r>
              <w:rPr>
                <w:i/>
                <w:iCs/>
              </w:rPr>
              <w:t xml:space="preserve"> </w:t>
            </w:r>
            <w:r>
              <w:t xml:space="preserve">vibrant display, enhancing readability and visual appeal. </w:t>
            </w:r>
            <w:r>
              <w:rPr>
                <w:i/>
                <w:iCs/>
              </w:rPr>
              <w:t xml:space="preserve"> </w:t>
            </w:r>
          </w:p>
          <w:p w14:paraId="07DA7045">
            <w:pPr>
              <w:numPr>
                <w:ilvl w:val="0"/>
                <w:numId w:val="15"/>
              </w:numPr>
              <w:spacing w:line="240" w:lineRule="auto"/>
              <w:ind w:hanging="424"/>
              <w:jc w:val="both"/>
            </w:pPr>
            <w:r>
              <w:t>The display layout and visuals are appealing and engaging.</w:t>
            </w:r>
          </w:p>
          <w:p w14:paraId="4349B24F">
            <w:pPr>
              <w:numPr>
                <w:ilvl w:val="0"/>
                <w:numId w:val="15"/>
              </w:numPr>
              <w:spacing w:line="240" w:lineRule="auto"/>
              <w:ind w:hanging="424"/>
              <w:jc w:val="both"/>
            </w:pPr>
            <w:r>
              <w:t xml:space="preserve">The materials used are durable and appropriate. </w:t>
            </w:r>
          </w:p>
          <w:p w14:paraId="59D1B3B4">
            <w:pPr>
              <w:spacing w:line="240" w:lineRule="auto"/>
              <w:ind w:left="540"/>
              <w:jc w:val="both"/>
            </w:pPr>
          </w:p>
          <w:p w14:paraId="628A4ACC">
            <w:pPr>
              <w:numPr>
                <w:ilvl w:val="0"/>
                <w:numId w:val="15"/>
              </w:numPr>
              <w:spacing w:line="216" w:lineRule="auto"/>
              <w:ind w:hanging="424"/>
              <w:jc w:val="both"/>
            </w:pPr>
            <w:r>
              <w:t xml:space="preserve">The device is lightweight and compact, making it easy to transport and use on the go. </w:t>
            </w:r>
          </w:p>
          <w:p w14:paraId="2C6056D3">
            <w:pPr>
              <w:numPr>
                <w:ilvl w:val="0"/>
                <w:numId w:val="15"/>
              </w:numPr>
              <w:spacing w:line="259" w:lineRule="auto"/>
              <w:ind w:hanging="424"/>
              <w:jc w:val="both"/>
            </w:pPr>
            <w:r>
              <w:t>The overall appearance motivates me to use it more often.</w:t>
            </w:r>
          </w:p>
        </w:tc>
        <w:tc>
          <w:tcPr>
            <w:tcW w:w="1252" w:type="dxa"/>
            <w:tcBorders>
              <w:top w:val="single" w:color="000000" w:sz="4" w:space="0"/>
              <w:left w:val="nil"/>
              <w:bottom w:val="nil"/>
              <w:right w:val="nil"/>
            </w:tcBorders>
          </w:tcPr>
          <w:p w14:paraId="50491391">
            <w:pPr>
              <w:spacing w:line="259" w:lineRule="auto"/>
              <w:ind w:left="272"/>
              <w:jc w:val="both"/>
            </w:pPr>
            <w:r>
              <w:t xml:space="preserve">3.70 </w:t>
            </w:r>
          </w:p>
          <w:p w14:paraId="0AE6D5D5">
            <w:pPr>
              <w:spacing w:line="259" w:lineRule="auto"/>
              <w:ind w:left="504"/>
              <w:jc w:val="both"/>
            </w:pPr>
            <w:r>
              <w:t xml:space="preserve"> </w:t>
            </w:r>
          </w:p>
          <w:p w14:paraId="4B8C0D2E">
            <w:pPr>
              <w:spacing w:line="259" w:lineRule="auto"/>
              <w:ind w:left="272"/>
              <w:jc w:val="both"/>
            </w:pPr>
            <w:r>
              <w:t xml:space="preserve">3.55 </w:t>
            </w:r>
          </w:p>
          <w:p w14:paraId="640836DF">
            <w:pPr>
              <w:spacing w:line="259" w:lineRule="auto"/>
              <w:ind w:left="504"/>
              <w:jc w:val="both"/>
            </w:pPr>
            <w:r>
              <w:t xml:space="preserve"> </w:t>
            </w:r>
          </w:p>
          <w:p w14:paraId="493F7243">
            <w:pPr>
              <w:spacing w:line="259" w:lineRule="auto"/>
              <w:ind w:left="272"/>
              <w:jc w:val="both"/>
            </w:pPr>
            <w:r>
              <w:t xml:space="preserve">3.60 </w:t>
            </w:r>
          </w:p>
          <w:p w14:paraId="69FCDC66">
            <w:pPr>
              <w:spacing w:line="259" w:lineRule="auto"/>
              <w:ind w:left="504"/>
              <w:jc w:val="both"/>
            </w:pPr>
            <w:r>
              <w:t xml:space="preserve"> </w:t>
            </w:r>
          </w:p>
          <w:p w14:paraId="17FBFAE3">
            <w:pPr>
              <w:spacing w:line="259" w:lineRule="auto"/>
              <w:ind w:left="272"/>
              <w:jc w:val="both"/>
            </w:pPr>
            <w:r>
              <w:t xml:space="preserve">3.90 </w:t>
            </w:r>
          </w:p>
          <w:p w14:paraId="08D25FE7">
            <w:pPr>
              <w:spacing w:line="259" w:lineRule="auto"/>
              <w:ind w:left="504"/>
              <w:jc w:val="both"/>
            </w:pPr>
            <w:r>
              <w:t xml:space="preserve"> </w:t>
            </w:r>
          </w:p>
          <w:p w14:paraId="526985F1">
            <w:pPr>
              <w:spacing w:line="259" w:lineRule="auto"/>
              <w:ind w:left="272"/>
              <w:jc w:val="both"/>
            </w:pPr>
            <w:r>
              <w:t xml:space="preserve">3.90 </w:t>
            </w:r>
          </w:p>
        </w:tc>
        <w:tc>
          <w:tcPr>
            <w:tcW w:w="1545" w:type="dxa"/>
            <w:tcBorders>
              <w:top w:val="single" w:color="000000" w:sz="4" w:space="0"/>
              <w:left w:val="nil"/>
              <w:bottom w:val="nil"/>
              <w:right w:val="nil"/>
            </w:tcBorders>
          </w:tcPr>
          <w:p w14:paraId="2779D4FC">
            <w:pPr>
              <w:spacing w:line="259" w:lineRule="auto"/>
              <w:ind w:left="0" w:right="-315"/>
              <w:jc w:val="both"/>
            </w:pPr>
            <w:r>
              <w:t xml:space="preserve">Highly  Acceptable </w:t>
            </w:r>
          </w:p>
          <w:p w14:paraId="5023665E">
            <w:pPr>
              <w:spacing w:line="259" w:lineRule="auto"/>
              <w:ind w:left="0" w:right="1"/>
              <w:jc w:val="both"/>
            </w:pPr>
            <w:r>
              <w:t xml:space="preserve">Highly  Acceptable  </w:t>
            </w:r>
          </w:p>
          <w:p w14:paraId="09F0ECDF">
            <w:pPr>
              <w:spacing w:line="259" w:lineRule="auto"/>
              <w:ind w:left="0" w:right="1"/>
              <w:jc w:val="both"/>
            </w:pPr>
            <w:r>
              <w:t xml:space="preserve">Highly  Acceptable  </w:t>
            </w:r>
          </w:p>
          <w:p w14:paraId="57DD59F0">
            <w:pPr>
              <w:spacing w:line="259" w:lineRule="auto"/>
              <w:ind w:left="0" w:right="63"/>
              <w:jc w:val="both"/>
            </w:pPr>
            <w:r>
              <w:t xml:space="preserve">Highly  Acceptable  </w:t>
            </w:r>
          </w:p>
          <w:p w14:paraId="120C0002">
            <w:pPr>
              <w:spacing w:line="259" w:lineRule="auto"/>
              <w:ind w:left="0" w:right="1"/>
              <w:jc w:val="both"/>
            </w:pPr>
            <w:r>
              <w:t xml:space="preserve">Highly  Acceptable  </w:t>
            </w:r>
          </w:p>
        </w:tc>
      </w:tr>
      <w:tr w14:paraId="467EBB45">
        <w:tblPrEx>
          <w:tblCellMar>
            <w:top w:w="4" w:type="dxa"/>
            <w:left w:w="0" w:type="dxa"/>
            <w:bottom w:w="0" w:type="dxa"/>
            <w:right w:w="61" w:type="dxa"/>
          </w:tblCellMar>
        </w:tblPrEx>
        <w:trPr>
          <w:trHeight w:val="277" w:hRule="atLeast"/>
        </w:trPr>
        <w:tc>
          <w:tcPr>
            <w:tcW w:w="5710" w:type="dxa"/>
            <w:tcBorders>
              <w:top w:val="nil"/>
              <w:left w:val="nil"/>
              <w:bottom w:val="single" w:color="000000" w:sz="4" w:space="0"/>
              <w:right w:val="nil"/>
            </w:tcBorders>
          </w:tcPr>
          <w:p w14:paraId="285EA8DA">
            <w:pPr>
              <w:spacing w:line="259" w:lineRule="auto"/>
              <w:ind w:left="0"/>
              <w:jc w:val="both"/>
            </w:pPr>
            <w:r>
              <w:t xml:space="preserve">Average Weighted Mean </w:t>
            </w:r>
          </w:p>
        </w:tc>
        <w:tc>
          <w:tcPr>
            <w:tcW w:w="1252" w:type="dxa"/>
            <w:tcBorders>
              <w:top w:val="nil"/>
              <w:left w:val="nil"/>
              <w:bottom w:val="single" w:color="000000" w:sz="4" w:space="0"/>
              <w:right w:val="nil"/>
            </w:tcBorders>
          </w:tcPr>
          <w:p w14:paraId="68DFAA68">
            <w:pPr>
              <w:spacing w:line="259" w:lineRule="auto"/>
              <w:ind w:left="272"/>
              <w:jc w:val="both"/>
            </w:pPr>
            <w:r>
              <w:t>3.73</w:t>
            </w:r>
          </w:p>
        </w:tc>
        <w:tc>
          <w:tcPr>
            <w:tcW w:w="1545" w:type="dxa"/>
            <w:tcBorders>
              <w:top w:val="nil"/>
              <w:left w:val="nil"/>
              <w:bottom w:val="single" w:color="000000" w:sz="4" w:space="0"/>
              <w:right w:val="nil"/>
            </w:tcBorders>
          </w:tcPr>
          <w:p w14:paraId="097250FF">
            <w:pPr>
              <w:spacing w:line="259" w:lineRule="auto"/>
              <w:ind w:left="0" w:right="63"/>
              <w:jc w:val="both"/>
            </w:pPr>
            <w:r>
              <w:t xml:space="preserve">Highly  Acceptable  </w:t>
            </w:r>
          </w:p>
        </w:tc>
      </w:tr>
    </w:tbl>
    <w:p w14:paraId="15A8ECBF">
      <w:pPr>
        <w:ind w:left="731"/>
        <w:jc w:val="both"/>
        <w:rPr>
          <w:sz w:val="20"/>
          <w:szCs w:val="20"/>
        </w:rPr>
      </w:pPr>
      <w:r>
        <w:rPr>
          <w:i/>
          <w:iCs/>
          <w:sz w:val="20"/>
          <w:szCs w:val="20"/>
        </w:rPr>
        <w:t xml:space="preserve">Legend:  </w:t>
      </w:r>
    </w:p>
    <w:tbl>
      <w:tblPr>
        <w:tblStyle w:val="26"/>
        <w:tblW w:w="6402" w:type="dxa"/>
        <w:tblInd w:w="0" w:type="dxa"/>
        <w:tblLayout w:type="fixed"/>
        <w:tblCellMar>
          <w:top w:w="0" w:type="dxa"/>
          <w:left w:w="0" w:type="dxa"/>
          <w:bottom w:w="0" w:type="dxa"/>
          <w:right w:w="0" w:type="dxa"/>
        </w:tblCellMar>
      </w:tblPr>
      <w:tblGrid>
        <w:gridCol w:w="3102"/>
        <w:gridCol w:w="2700"/>
        <w:gridCol w:w="600"/>
      </w:tblGrid>
      <w:tr w14:paraId="258B433F">
        <w:tblPrEx>
          <w:tblCellMar>
            <w:top w:w="0" w:type="dxa"/>
            <w:left w:w="0" w:type="dxa"/>
            <w:bottom w:w="0" w:type="dxa"/>
            <w:right w:w="0" w:type="dxa"/>
          </w:tblCellMar>
        </w:tblPrEx>
        <w:tc>
          <w:tcPr>
            <w:tcW w:w="3102" w:type="dxa"/>
            <w:tcBorders>
              <w:top w:val="nil"/>
              <w:left w:val="nil"/>
              <w:bottom w:val="nil"/>
              <w:right w:val="nil"/>
            </w:tcBorders>
          </w:tcPr>
          <w:p w14:paraId="6A3225A6">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5C485A3E">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0BC77A90">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6180CBA4">
            <w:pPr>
              <w:spacing w:line="259" w:lineRule="auto"/>
              <w:ind w:right="-345"/>
              <w:jc w:val="both"/>
              <w:rPr>
                <w:sz w:val="20"/>
                <w:szCs w:val="20"/>
              </w:rPr>
            </w:pPr>
            <w:r>
              <w:rPr>
                <w:i/>
                <w:iCs/>
                <w:sz w:val="20"/>
                <w:szCs w:val="20"/>
              </w:rPr>
              <w:t xml:space="preserve">Highly Acceptable </w:t>
            </w:r>
          </w:p>
          <w:p w14:paraId="40CA2182">
            <w:pPr>
              <w:spacing w:line="259" w:lineRule="auto"/>
              <w:jc w:val="both"/>
              <w:rPr>
                <w:sz w:val="20"/>
                <w:szCs w:val="20"/>
              </w:rPr>
            </w:pPr>
            <w:r>
              <w:rPr>
                <w:i/>
                <w:iCs/>
                <w:sz w:val="20"/>
                <w:szCs w:val="20"/>
              </w:rPr>
              <w:t xml:space="preserve">Acceptable </w:t>
            </w:r>
          </w:p>
          <w:p w14:paraId="29340308">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36F76B59">
            <w:pPr>
              <w:spacing w:line="259" w:lineRule="auto"/>
              <w:ind w:right="74"/>
              <w:jc w:val="both"/>
              <w:rPr>
                <w:sz w:val="20"/>
                <w:szCs w:val="20"/>
              </w:rPr>
            </w:pPr>
          </w:p>
        </w:tc>
      </w:tr>
      <w:tr w14:paraId="66D5B575">
        <w:tblPrEx>
          <w:tblCellMar>
            <w:top w:w="0" w:type="dxa"/>
            <w:left w:w="0" w:type="dxa"/>
            <w:bottom w:w="0" w:type="dxa"/>
            <w:right w:w="0" w:type="dxa"/>
          </w:tblCellMar>
        </w:tblPrEx>
        <w:trPr>
          <w:trHeight w:val="128" w:hRule="atLeast"/>
        </w:trPr>
        <w:tc>
          <w:tcPr>
            <w:tcW w:w="3102" w:type="dxa"/>
            <w:tcBorders>
              <w:top w:val="nil"/>
              <w:left w:val="nil"/>
              <w:bottom w:val="nil"/>
              <w:right w:val="nil"/>
            </w:tcBorders>
          </w:tcPr>
          <w:p w14:paraId="1D0D17FB">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0BFE3FEA">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386DA432">
            <w:pPr>
              <w:spacing w:line="259" w:lineRule="auto"/>
              <w:ind w:right="54"/>
              <w:jc w:val="both"/>
              <w:rPr>
                <w:sz w:val="20"/>
                <w:szCs w:val="20"/>
              </w:rPr>
            </w:pPr>
          </w:p>
        </w:tc>
      </w:tr>
    </w:tbl>
    <w:p w14:paraId="7FD5DB29">
      <w:pPr>
        <w:tabs>
          <w:tab w:val="center" w:pos="2241"/>
          <w:tab w:val="center" w:pos="3784"/>
          <w:tab w:val="center" w:pos="6205"/>
        </w:tabs>
        <w:spacing w:after="27"/>
        <w:ind w:left="0"/>
        <w:jc w:val="both"/>
      </w:pPr>
    </w:p>
    <w:p w14:paraId="08AA0081">
      <w:pPr>
        <w:shd w:val="clear" w:color="auto" w:fill="FFFFFF"/>
        <w:spacing w:line="360" w:lineRule="auto"/>
        <w:ind w:left="720" w:firstLine="720"/>
        <w:jc w:val="both"/>
        <w:rPr>
          <w:color w:val="0F1115"/>
        </w:rPr>
      </w:pPr>
      <w:r>
        <w:rPr>
          <w:color w:val="0F1115"/>
        </w:rPr>
        <w:t>The findings regarding the device design of the CoRTEX: A CNN-Based Mathematical Device for Solving Rational Equations and Rational Functions reveal that the device demonstrates excellent ergonomic and aesthetic qualities as an educational tool. The highest-rated indicator shows that the device is lightweight and compact, making it easy to transport and use on the go, which highlights the success of its portable design philosophy. This portability allows learners to seamlessly integrate the device into various learning environments, from traditional classrooms to informal study spaces. The high ratings for overall appearance motivating continued use further emphasize that students appreciated the device's aesthetic appeal and professional design. These features promote regular engagement and encourage prolonged mathematical practice. These results align with Thompson's (2022) assertion that educational technology with strong ergonomic design enhances learning accessibility and user comfort. By prioritizing portability and aesthetic appeal, the CoRTEX device enables students to focus on mathematical concepts rather than dealing with cumbersome equipment. The lightweight construction and motivating appearance provide psychological and physical comfort, allowing learners to concentrate on problem-solving without environmental constraints. This fosters adaptable learning habits and strengthens the integration of technology into diverse educational settings.</w:t>
      </w:r>
    </w:p>
    <w:p w14:paraId="5276E565">
      <w:pPr>
        <w:shd w:val="clear" w:color="auto" w:fill="FFFFFF"/>
        <w:spacing w:line="360" w:lineRule="auto"/>
        <w:ind w:left="720" w:firstLine="720"/>
        <w:jc w:val="both"/>
        <w:rPr>
          <w:color w:val="0F1115"/>
        </w:rPr>
      </w:pPr>
      <w:r>
        <w:rPr>
          <w:color w:val="0F1115"/>
        </w:rPr>
        <w:t>However, the lowest-rated indicator, which pertains to the appeal and engagement of the display layout and visuals, indicates an opportunity for further enhancement in interface aesthetics. While still rated as highly acceptable, some students may have desired more visually stimulating graphical elements or more engaging layout configurations. Addressing this could involve incorporating more dynamic color schemes, interactive visual feedback, and improved graphical hierarchy in the interface design. Furthermore, continuous aesthetic evaluation and user experience testing could further refine the visual engagement of the CoRTEX device. Implementing customizable display options and enhanced visual feedback mechanisms would not only improve aesthetic appeal but also optimize information processing efficiency. These refinements enhance visual communication, helping users process mathematical information more intuitively while maintaining engagement throughout extended learning sessions. This observation aligns with Rodriguez &amp; Kim (2021), who emphasized that visually engaging interfaces in educational technology significantly impact user motivation and information retention.</w:t>
      </w:r>
    </w:p>
    <w:p w14:paraId="171E33AF">
      <w:pPr>
        <w:shd w:val="clear" w:color="auto" w:fill="FFFFFF"/>
        <w:spacing w:line="360" w:lineRule="auto"/>
        <w:ind w:left="720" w:firstLine="720"/>
        <w:jc w:val="both"/>
        <w:rPr>
          <w:color w:val="0F1115"/>
        </w:rPr>
      </w:pPr>
      <w:r>
        <w:rPr>
          <w:color w:val="0F1115"/>
        </w:rPr>
        <w:t>Beyond physical design, optimizing the visual interface for enhanced engagement could further improve learning immersion, especially for students who respond better to visually rich educational materials. A well-designed visual system that balances aesthetic appeal with functional clarity reinforces learning motivation and prevents visual fatigue. Visual design in this context transcends mere appearance—it directly influences cognitive processing, emotional engagement, and sustained learning interest.</w:t>
      </w:r>
    </w:p>
    <w:p w14:paraId="390E8129">
      <w:pPr>
        <w:shd w:val="clear" w:color="auto" w:fill="FFFFFF"/>
        <w:spacing w:line="360" w:lineRule="auto"/>
        <w:ind w:left="720" w:firstLine="720"/>
        <w:jc w:val="both"/>
        <w:rPr>
          <w:color w:val="0F1115"/>
        </w:rPr>
      </w:pPr>
      <w:r>
        <w:rPr>
          <w:color w:val="0F1115"/>
        </w:rPr>
        <w:t>Overall, the design results demonstrate that the CoRTEX device effectively combines portability, durability, and visual clarity. Its ability to provide a lightweight yet robust physical form factor while maintaining clear visual presentation creates an accessible learning tool that supports both mobile and stationary learning scenarios. While minor improvements in visual engagement could further enhance its appeal, the device already stands out as a highly acceptable educational technology that successfully merges practical design with educational functionality.</w:t>
      </w:r>
    </w:p>
    <w:p w14:paraId="2D4AA721">
      <w:pPr>
        <w:pStyle w:val="3"/>
        <w:spacing w:before="0" w:after="0" w:line="250" w:lineRule="auto"/>
        <w:ind w:left="715" w:right="49" w:firstLine="5"/>
        <w:jc w:val="both"/>
        <w:rPr>
          <w:rFonts w:ascii="Times New Roman" w:hAnsi="Times New Roman" w:eastAsia="Times New Roman" w:cs="Times New Roman"/>
          <w:b/>
          <w:bCs/>
          <w:color w:val="000000"/>
          <w:sz w:val="24"/>
          <w:szCs w:val="24"/>
        </w:rPr>
      </w:pPr>
    </w:p>
    <w:p w14:paraId="5DBE0CFE">
      <w:pPr>
        <w:pStyle w:val="3"/>
        <w:spacing w:before="0" w:after="0" w:line="250" w:lineRule="auto"/>
        <w:ind w:left="715" w:right="49" w:firstLine="5"/>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Level of Acceptability of CoRTEX: A CNN-Based Mathematical Device for Solving Rational Equations and  Rational Functions</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bCs/>
          <w:color w:val="000000"/>
          <w:sz w:val="24"/>
          <w:szCs w:val="24"/>
        </w:rPr>
        <w:t xml:space="preserve">by Teacher-Evaluators </w:t>
      </w:r>
    </w:p>
    <w:p w14:paraId="3095D252">
      <w:pPr>
        <w:jc w:val="both"/>
      </w:pPr>
      <w:r>
        <w:rPr>
          <w:b/>
          <w:bCs/>
        </w:rPr>
        <w:t xml:space="preserve"> </w:t>
      </w:r>
    </w:p>
    <w:p w14:paraId="592BB1D5">
      <w:pPr>
        <w:spacing w:after="5" w:line="360" w:lineRule="auto"/>
        <w:ind w:left="729" w:right="55" w:firstLine="721"/>
        <w:jc w:val="both"/>
      </w:pPr>
      <w:r>
        <w:t>The level of acceptability of the CoRTEX device, as assessed by teacher-evaluators, offers valuable insights into its effectiveness in achieving educational objectives, particularly in solving and graphing rational equations and rational functions. Teacher evaluations are crucial in determining how well a tool aligns with curriculum standards, facilitates student understanding of complex mathematical concepts, and fosters engagement in the learning process. As practitioners, their feedback provides an essential perspective on the practical and pedagogical value of the device.</w:t>
      </w:r>
      <w:r>
        <w:rPr>
          <w:b/>
          <w:bCs/>
        </w:rPr>
        <w:t xml:space="preserve"> </w:t>
      </w:r>
    </w:p>
    <w:p w14:paraId="512D9388">
      <w:pPr>
        <w:spacing w:after="5" w:line="360" w:lineRule="auto"/>
        <w:ind w:left="729" w:right="55" w:firstLine="721"/>
        <w:jc w:val="both"/>
        <w:rPr>
          <w:b/>
          <w:bCs/>
        </w:rPr>
      </w:pPr>
      <w:r>
        <w:t>Teacher input emphasizes the need for technological tools to align with the evolving demands of modern classrooms, ensuring that they are usable, accessible, and relevant to instruction. By addressing these elements, the CoRTEX device shows considerable potential in supporting active learning and skill development. This section, informed by data from Tables 4 through 8, offers an analysis of the device's usability, pedagogical value, and overall effectiveness, providing actionable insights for its improvement and potential for wider integration into educational practices.</w:t>
      </w:r>
      <w:r>
        <w:rPr>
          <w:b/>
          <w:bCs/>
        </w:rPr>
        <w:t xml:space="preserve"> </w:t>
      </w:r>
    </w:p>
    <w:p w14:paraId="741C4BC0">
      <w:pPr>
        <w:spacing w:after="5" w:line="361" w:lineRule="auto"/>
        <w:ind w:left="729" w:right="55" w:firstLine="721"/>
        <w:jc w:val="both"/>
        <w:rPr>
          <w:b/>
          <w:bCs/>
        </w:rPr>
      </w:pPr>
      <w:r>
        <w:rPr>
          <w:b/>
          <w:bCs/>
        </w:rPr>
        <w:t>Accuracy of the Device in Solving and Graphing</w:t>
      </w:r>
      <w:r>
        <w:rPr>
          <w:b/>
          <w:bCs/>
          <w:i/>
          <w:iCs/>
        </w:rPr>
        <w:t>.</w:t>
      </w:r>
      <w:r>
        <w:t xml:space="preserve"> Table 4 presents the level of acceptability of the CoRTEX device in terms of accuracy in solving and graphing. The results demonstrate a consistently high performance across all evaluated indicators. Four out of the five indicators received the highest possible mean score of 4.00, interpreted as Highly Acceptable. These are: generating accurate results for rational equations, producing precise graphs of rational functions, having step-by-step solutions that follow proper mathematical procedures, and giving consistent results when used multiple times. The remaining indicator, "CoRTEX can match the accuracy of manual solving," also achieved a high level of acceptability with a mean score of 3.90. Overall, the device earned an average weighted mean of 3.98, which solidifies its rating as Highly Acceptable in terms of accuracy and computational precision.</w:t>
      </w:r>
    </w:p>
    <w:p w14:paraId="20C00979">
      <w:pPr>
        <w:spacing w:after="5" w:line="250" w:lineRule="auto"/>
        <w:ind w:left="0" w:right="63"/>
        <w:jc w:val="center"/>
        <w:rPr>
          <w:b/>
          <w:bCs/>
        </w:rPr>
      </w:pPr>
      <w:r>
        <w:rPr>
          <w:b/>
          <w:bCs/>
        </w:rPr>
        <w:t xml:space="preserve">Table 4 </w:t>
      </w:r>
    </w:p>
    <w:p w14:paraId="2B27D99E">
      <w:pPr>
        <w:spacing w:after="5" w:line="250" w:lineRule="auto"/>
        <w:ind w:left="730" w:right="64"/>
        <w:jc w:val="center"/>
        <w:rPr>
          <w:b/>
          <w:bCs/>
        </w:rPr>
      </w:pPr>
      <w:r>
        <w:rPr>
          <w:b/>
          <w:bCs/>
        </w:rPr>
        <w:t xml:space="preserve">Level of Acceptability of CoRTEX: A CNN-Based Mathematical Device for Solving Rational Equations and  Rational Functions in terms of Accuracy in Solving and Graphing  </w:t>
      </w:r>
    </w:p>
    <w:tbl>
      <w:tblPr>
        <w:tblStyle w:val="27"/>
        <w:tblW w:w="8519" w:type="dxa"/>
        <w:tblInd w:w="96" w:type="dxa"/>
        <w:tblLayout w:type="fixed"/>
        <w:tblCellMar>
          <w:top w:w="4" w:type="dxa"/>
          <w:left w:w="0" w:type="dxa"/>
          <w:bottom w:w="0" w:type="dxa"/>
          <w:right w:w="17" w:type="dxa"/>
        </w:tblCellMar>
      </w:tblPr>
      <w:tblGrid>
        <w:gridCol w:w="5561"/>
        <w:gridCol w:w="1341"/>
        <w:gridCol w:w="1617"/>
      </w:tblGrid>
      <w:tr w14:paraId="0BDCC74C">
        <w:tblPrEx>
          <w:tblCellMar>
            <w:top w:w="4" w:type="dxa"/>
            <w:left w:w="0" w:type="dxa"/>
            <w:bottom w:w="0" w:type="dxa"/>
            <w:right w:w="17" w:type="dxa"/>
          </w:tblCellMar>
        </w:tblPrEx>
        <w:trPr>
          <w:trHeight w:val="564" w:hRule="atLeast"/>
        </w:trPr>
        <w:tc>
          <w:tcPr>
            <w:tcW w:w="5561" w:type="dxa"/>
            <w:tcBorders>
              <w:top w:val="single" w:color="000000" w:sz="4" w:space="0"/>
              <w:left w:val="nil"/>
              <w:bottom w:val="single" w:color="000000" w:sz="4" w:space="0"/>
              <w:right w:val="nil"/>
            </w:tcBorders>
          </w:tcPr>
          <w:p w14:paraId="425E7F9E">
            <w:pPr>
              <w:spacing w:line="259" w:lineRule="auto"/>
              <w:ind w:left="128"/>
              <w:jc w:val="both"/>
            </w:pPr>
            <w:r>
              <w:t xml:space="preserve">Indicators </w:t>
            </w:r>
          </w:p>
        </w:tc>
        <w:tc>
          <w:tcPr>
            <w:tcW w:w="1341" w:type="dxa"/>
            <w:tcBorders>
              <w:top w:val="single" w:color="000000" w:sz="4" w:space="0"/>
              <w:left w:val="nil"/>
              <w:bottom w:val="single" w:color="000000" w:sz="4" w:space="0"/>
              <w:right w:val="nil"/>
            </w:tcBorders>
          </w:tcPr>
          <w:p w14:paraId="01DA4151">
            <w:pPr>
              <w:spacing w:line="259" w:lineRule="auto"/>
              <w:ind w:left="0"/>
              <w:jc w:val="both"/>
            </w:pPr>
            <w:r>
              <w:t xml:space="preserve">Weighted Mean </w:t>
            </w:r>
          </w:p>
        </w:tc>
        <w:tc>
          <w:tcPr>
            <w:tcW w:w="1617" w:type="dxa"/>
            <w:tcBorders>
              <w:top w:val="single" w:color="000000" w:sz="4" w:space="0"/>
              <w:left w:val="nil"/>
              <w:bottom w:val="single" w:color="000000" w:sz="4" w:space="0"/>
              <w:right w:val="nil"/>
            </w:tcBorders>
          </w:tcPr>
          <w:p w14:paraId="07FE0419">
            <w:pPr>
              <w:spacing w:line="259" w:lineRule="auto"/>
              <w:ind w:left="0"/>
              <w:jc w:val="both"/>
            </w:pPr>
            <w:r>
              <w:t xml:space="preserve">Interpretation </w:t>
            </w:r>
          </w:p>
        </w:tc>
      </w:tr>
      <w:tr w14:paraId="73CAA212">
        <w:tblPrEx>
          <w:tblCellMar>
            <w:top w:w="4" w:type="dxa"/>
            <w:left w:w="0" w:type="dxa"/>
            <w:bottom w:w="0" w:type="dxa"/>
            <w:right w:w="17" w:type="dxa"/>
          </w:tblCellMar>
        </w:tblPrEx>
        <w:trPr>
          <w:trHeight w:val="2810" w:hRule="atLeast"/>
        </w:trPr>
        <w:tc>
          <w:tcPr>
            <w:tcW w:w="5561" w:type="dxa"/>
            <w:tcBorders>
              <w:top w:val="single" w:color="000000" w:sz="4" w:space="0"/>
              <w:left w:val="nil"/>
              <w:bottom w:val="nil"/>
              <w:right w:val="nil"/>
            </w:tcBorders>
          </w:tcPr>
          <w:p w14:paraId="43A238A8">
            <w:pPr>
              <w:keepLines/>
              <w:widowControl w:val="0"/>
              <w:numPr>
                <w:ilvl w:val="0"/>
                <w:numId w:val="16"/>
              </w:numPr>
              <w:spacing w:line="240" w:lineRule="auto"/>
              <w:ind w:hanging="372"/>
              <w:jc w:val="both"/>
            </w:pPr>
            <w:r>
              <w:t>The device generates accurate results for rational equations and function.</w:t>
            </w:r>
          </w:p>
          <w:p w14:paraId="401D6ECC">
            <w:pPr>
              <w:widowControl w:val="0"/>
              <w:numPr>
                <w:ilvl w:val="0"/>
                <w:numId w:val="16"/>
              </w:numPr>
              <w:spacing w:line="240" w:lineRule="auto"/>
              <w:ind w:hanging="424"/>
              <w:jc w:val="both"/>
            </w:pPr>
            <w:r>
              <w:t>The device can produce precise graphs of rational functions.</w:t>
            </w:r>
          </w:p>
          <w:p w14:paraId="7C6CB477">
            <w:pPr>
              <w:widowControl w:val="0"/>
              <w:numPr>
                <w:ilvl w:val="0"/>
                <w:numId w:val="16"/>
              </w:numPr>
              <w:spacing w:line="240" w:lineRule="auto"/>
              <w:ind w:hanging="424"/>
              <w:jc w:val="both"/>
            </w:pPr>
            <w:r>
              <w:t>The step-by-step solution follows proper mathematical procedures.</w:t>
            </w:r>
          </w:p>
          <w:p w14:paraId="47193171">
            <w:pPr>
              <w:widowControl w:val="0"/>
              <w:numPr>
                <w:ilvl w:val="0"/>
                <w:numId w:val="16"/>
              </w:numPr>
              <w:spacing w:line="240" w:lineRule="auto"/>
              <w:ind w:hanging="424"/>
              <w:jc w:val="both"/>
            </w:pPr>
            <w:r>
              <w:t>CoRTEX can match the accuracy of manual solving.</w:t>
            </w:r>
          </w:p>
          <w:p w14:paraId="763A6C20">
            <w:pPr>
              <w:widowControl w:val="0"/>
              <w:numPr>
                <w:ilvl w:val="0"/>
                <w:numId w:val="16"/>
              </w:numPr>
              <w:spacing w:line="240" w:lineRule="auto"/>
              <w:ind w:hanging="424"/>
              <w:jc w:val="both"/>
            </w:pPr>
            <w:r>
              <w:t>The device gives consistent results when used multiple times.</w:t>
            </w:r>
          </w:p>
        </w:tc>
        <w:tc>
          <w:tcPr>
            <w:tcW w:w="1341" w:type="dxa"/>
            <w:tcBorders>
              <w:top w:val="single" w:color="000000" w:sz="4" w:space="0"/>
              <w:left w:val="nil"/>
              <w:bottom w:val="nil"/>
              <w:right w:val="nil"/>
            </w:tcBorders>
          </w:tcPr>
          <w:p w14:paraId="1CE27AE3">
            <w:pPr>
              <w:spacing w:line="240" w:lineRule="auto"/>
              <w:ind w:left="0"/>
              <w:jc w:val="both"/>
            </w:pPr>
            <w:r>
              <w:t xml:space="preserve">    4.00 </w:t>
            </w:r>
          </w:p>
          <w:p w14:paraId="79AB60D5">
            <w:pPr>
              <w:spacing w:line="240" w:lineRule="auto"/>
              <w:ind w:left="-16"/>
              <w:jc w:val="both"/>
            </w:pPr>
            <w:r>
              <w:t xml:space="preserve"> </w:t>
            </w:r>
            <w:r>
              <w:tab/>
            </w:r>
            <w:r>
              <w:t xml:space="preserve"> </w:t>
            </w:r>
          </w:p>
          <w:p w14:paraId="50D54CD6">
            <w:pPr>
              <w:spacing w:line="240" w:lineRule="auto"/>
              <w:ind w:left="0"/>
              <w:jc w:val="both"/>
            </w:pPr>
            <w:r>
              <w:t xml:space="preserve">    4.00 </w:t>
            </w:r>
          </w:p>
          <w:p w14:paraId="2B3872F8">
            <w:pPr>
              <w:spacing w:line="240" w:lineRule="auto"/>
              <w:ind w:left="-16"/>
              <w:jc w:val="both"/>
            </w:pPr>
            <w:r>
              <w:t xml:space="preserve"> </w:t>
            </w:r>
            <w:r>
              <w:tab/>
            </w:r>
            <w:r>
              <w:t xml:space="preserve"> </w:t>
            </w:r>
          </w:p>
          <w:p w14:paraId="536BC2A4">
            <w:pPr>
              <w:spacing w:line="240" w:lineRule="auto"/>
              <w:ind w:left="0"/>
              <w:jc w:val="both"/>
            </w:pPr>
            <w:r>
              <w:t xml:space="preserve">    4.00 </w:t>
            </w:r>
          </w:p>
          <w:p w14:paraId="086C1400">
            <w:pPr>
              <w:spacing w:line="240" w:lineRule="auto"/>
              <w:ind w:left="-16"/>
              <w:jc w:val="both"/>
            </w:pPr>
            <w:r>
              <w:t xml:space="preserve"> </w:t>
            </w:r>
            <w:r>
              <w:tab/>
            </w:r>
            <w:r>
              <w:t xml:space="preserve"> </w:t>
            </w:r>
          </w:p>
          <w:p w14:paraId="57AD171F">
            <w:pPr>
              <w:spacing w:line="240" w:lineRule="auto"/>
              <w:ind w:left="0"/>
              <w:jc w:val="both"/>
            </w:pPr>
            <w:r>
              <w:t xml:space="preserve">    3.90 </w:t>
            </w:r>
          </w:p>
          <w:p w14:paraId="698386D1">
            <w:pPr>
              <w:spacing w:line="240" w:lineRule="auto"/>
              <w:ind w:left="504"/>
              <w:jc w:val="both"/>
            </w:pPr>
            <w:r>
              <w:t xml:space="preserve">  </w:t>
            </w:r>
          </w:p>
          <w:p w14:paraId="57263B43">
            <w:pPr>
              <w:spacing w:line="240" w:lineRule="auto"/>
              <w:ind w:left="272"/>
              <w:jc w:val="both"/>
            </w:pPr>
            <w:r>
              <w:t xml:space="preserve">4.00 </w:t>
            </w:r>
          </w:p>
        </w:tc>
        <w:tc>
          <w:tcPr>
            <w:tcW w:w="1617" w:type="dxa"/>
            <w:tcBorders>
              <w:top w:val="single" w:color="000000" w:sz="4" w:space="0"/>
              <w:left w:val="nil"/>
              <w:bottom w:val="nil"/>
              <w:right w:val="nil"/>
            </w:tcBorders>
          </w:tcPr>
          <w:p w14:paraId="20990146">
            <w:pPr>
              <w:spacing w:line="240" w:lineRule="auto"/>
              <w:ind w:left="0" w:right="187"/>
              <w:jc w:val="both"/>
            </w:pPr>
            <w:r>
              <w:t xml:space="preserve">Highly Acceptable </w:t>
            </w:r>
          </w:p>
          <w:p w14:paraId="673227BA">
            <w:pPr>
              <w:spacing w:line="240" w:lineRule="auto"/>
              <w:ind w:left="0" w:right="187"/>
              <w:jc w:val="both"/>
            </w:pPr>
            <w:r>
              <w:t>Highly Acceptable</w:t>
            </w:r>
          </w:p>
          <w:p w14:paraId="27D408D7">
            <w:pPr>
              <w:spacing w:line="240" w:lineRule="auto"/>
              <w:ind w:left="0" w:right="187"/>
              <w:jc w:val="both"/>
            </w:pPr>
            <w:r>
              <w:t>Highly Acceptable</w:t>
            </w:r>
          </w:p>
          <w:p w14:paraId="0C50E8A0">
            <w:pPr>
              <w:spacing w:line="240" w:lineRule="auto"/>
              <w:ind w:left="0" w:right="187"/>
              <w:jc w:val="both"/>
            </w:pPr>
            <w:r>
              <w:t xml:space="preserve">Highly Acceptable </w:t>
            </w:r>
          </w:p>
          <w:p w14:paraId="5FE243E1">
            <w:pPr>
              <w:spacing w:line="240" w:lineRule="auto"/>
              <w:ind w:left="0" w:right="187"/>
              <w:jc w:val="both"/>
            </w:pPr>
            <w:r>
              <w:t xml:space="preserve">Highly Acceptable  </w:t>
            </w:r>
          </w:p>
          <w:p w14:paraId="2BFF9BE9">
            <w:pPr>
              <w:spacing w:line="240" w:lineRule="auto"/>
              <w:ind w:left="0" w:right="117"/>
              <w:jc w:val="both"/>
            </w:pPr>
          </w:p>
        </w:tc>
      </w:tr>
      <w:tr w14:paraId="0F92C51B">
        <w:tblPrEx>
          <w:tblCellMar>
            <w:top w:w="4" w:type="dxa"/>
            <w:left w:w="0" w:type="dxa"/>
            <w:bottom w:w="0" w:type="dxa"/>
            <w:right w:w="17" w:type="dxa"/>
          </w:tblCellMar>
        </w:tblPrEx>
        <w:trPr>
          <w:trHeight w:val="281" w:hRule="atLeast"/>
        </w:trPr>
        <w:tc>
          <w:tcPr>
            <w:tcW w:w="5561" w:type="dxa"/>
            <w:tcBorders>
              <w:top w:val="nil"/>
              <w:left w:val="nil"/>
              <w:bottom w:val="single" w:color="000000" w:sz="4" w:space="0"/>
              <w:right w:val="nil"/>
            </w:tcBorders>
          </w:tcPr>
          <w:p w14:paraId="31BD1656">
            <w:pPr>
              <w:spacing w:line="240" w:lineRule="auto"/>
              <w:ind w:left="128"/>
              <w:jc w:val="both"/>
            </w:pPr>
            <w:r>
              <w:t xml:space="preserve">Average Weighted Mean </w:t>
            </w:r>
          </w:p>
        </w:tc>
        <w:tc>
          <w:tcPr>
            <w:tcW w:w="1341" w:type="dxa"/>
            <w:tcBorders>
              <w:top w:val="nil"/>
              <w:left w:val="nil"/>
              <w:bottom w:val="single" w:color="000000" w:sz="4" w:space="0"/>
              <w:right w:val="nil"/>
            </w:tcBorders>
          </w:tcPr>
          <w:p w14:paraId="0373BFB8">
            <w:pPr>
              <w:spacing w:line="240" w:lineRule="auto"/>
              <w:ind w:left="272"/>
              <w:jc w:val="both"/>
            </w:pPr>
            <w:r>
              <w:t xml:space="preserve">3.98 </w:t>
            </w:r>
          </w:p>
        </w:tc>
        <w:tc>
          <w:tcPr>
            <w:tcW w:w="1617" w:type="dxa"/>
            <w:tcBorders>
              <w:top w:val="nil"/>
              <w:left w:val="nil"/>
              <w:bottom w:val="single" w:color="000000" w:sz="4" w:space="0"/>
              <w:right w:val="nil"/>
            </w:tcBorders>
          </w:tcPr>
          <w:p w14:paraId="76CC13B6">
            <w:pPr>
              <w:spacing w:line="240" w:lineRule="auto"/>
              <w:ind w:left="0" w:right="187"/>
              <w:jc w:val="both"/>
            </w:pPr>
            <w:r>
              <w:t xml:space="preserve">Highly Acceptable </w:t>
            </w:r>
          </w:p>
        </w:tc>
      </w:tr>
    </w:tbl>
    <w:p w14:paraId="6E06C10B">
      <w:pPr>
        <w:ind w:left="731"/>
        <w:jc w:val="both"/>
        <w:rPr>
          <w:sz w:val="20"/>
          <w:szCs w:val="20"/>
        </w:rPr>
      </w:pPr>
      <w:r>
        <w:rPr>
          <w:i/>
          <w:iCs/>
          <w:sz w:val="20"/>
          <w:szCs w:val="20"/>
        </w:rPr>
        <w:t xml:space="preserve">Legend:  </w:t>
      </w:r>
    </w:p>
    <w:tbl>
      <w:tblPr>
        <w:tblStyle w:val="28"/>
        <w:tblW w:w="6402" w:type="dxa"/>
        <w:tblInd w:w="0" w:type="dxa"/>
        <w:tblLayout w:type="fixed"/>
        <w:tblCellMar>
          <w:top w:w="0" w:type="dxa"/>
          <w:left w:w="0" w:type="dxa"/>
          <w:bottom w:w="0" w:type="dxa"/>
          <w:right w:w="0" w:type="dxa"/>
        </w:tblCellMar>
      </w:tblPr>
      <w:tblGrid>
        <w:gridCol w:w="3102"/>
        <w:gridCol w:w="2700"/>
        <w:gridCol w:w="600"/>
      </w:tblGrid>
      <w:tr w14:paraId="55CAFFAA">
        <w:tblPrEx>
          <w:tblCellMar>
            <w:top w:w="0" w:type="dxa"/>
            <w:left w:w="0" w:type="dxa"/>
            <w:bottom w:w="0" w:type="dxa"/>
            <w:right w:w="0" w:type="dxa"/>
          </w:tblCellMar>
        </w:tblPrEx>
        <w:trPr>
          <w:trHeight w:val="711" w:hRule="atLeast"/>
        </w:trPr>
        <w:tc>
          <w:tcPr>
            <w:tcW w:w="3102" w:type="dxa"/>
            <w:tcBorders>
              <w:top w:val="nil"/>
              <w:left w:val="nil"/>
              <w:bottom w:val="nil"/>
              <w:right w:val="nil"/>
            </w:tcBorders>
          </w:tcPr>
          <w:p w14:paraId="24DB0C91">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02A15984">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0961EE3E">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2D0101C0">
            <w:pPr>
              <w:spacing w:line="259" w:lineRule="auto"/>
              <w:ind w:right="-345"/>
              <w:jc w:val="both"/>
              <w:rPr>
                <w:sz w:val="20"/>
                <w:szCs w:val="20"/>
              </w:rPr>
            </w:pPr>
            <w:r>
              <w:rPr>
                <w:i/>
                <w:iCs/>
                <w:sz w:val="20"/>
                <w:szCs w:val="20"/>
              </w:rPr>
              <w:t xml:space="preserve">Highly Acceptable </w:t>
            </w:r>
          </w:p>
          <w:p w14:paraId="1BB5207D">
            <w:pPr>
              <w:spacing w:line="259" w:lineRule="auto"/>
              <w:jc w:val="both"/>
              <w:rPr>
                <w:sz w:val="20"/>
                <w:szCs w:val="20"/>
              </w:rPr>
            </w:pPr>
            <w:r>
              <w:rPr>
                <w:i/>
                <w:iCs/>
                <w:sz w:val="20"/>
                <w:szCs w:val="20"/>
              </w:rPr>
              <w:t xml:space="preserve">Acceptable </w:t>
            </w:r>
          </w:p>
          <w:p w14:paraId="142BE96C">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657B1F31">
            <w:pPr>
              <w:spacing w:line="259" w:lineRule="auto"/>
              <w:ind w:right="74"/>
              <w:jc w:val="both"/>
              <w:rPr>
                <w:sz w:val="20"/>
                <w:szCs w:val="20"/>
              </w:rPr>
            </w:pPr>
          </w:p>
        </w:tc>
      </w:tr>
      <w:tr w14:paraId="46BCF9FC">
        <w:tblPrEx>
          <w:tblCellMar>
            <w:top w:w="0" w:type="dxa"/>
            <w:left w:w="0" w:type="dxa"/>
            <w:bottom w:w="0" w:type="dxa"/>
            <w:right w:w="0" w:type="dxa"/>
          </w:tblCellMar>
        </w:tblPrEx>
        <w:trPr>
          <w:trHeight w:val="203" w:hRule="atLeast"/>
        </w:trPr>
        <w:tc>
          <w:tcPr>
            <w:tcW w:w="3102" w:type="dxa"/>
            <w:tcBorders>
              <w:top w:val="nil"/>
              <w:left w:val="nil"/>
              <w:bottom w:val="nil"/>
              <w:right w:val="nil"/>
            </w:tcBorders>
          </w:tcPr>
          <w:p w14:paraId="21F19847">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7AFDE263">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0241C475">
            <w:pPr>
              <w:spacing w:line="259" w:lineRule="auto"/>
              <w:ind w:right="54"/>
              <w:jc w:val="both"/>
              <w:rPr>
                <w:sz w:val="20"/>
                <w:szCs w:val="20"/>
              </w:rPr>
            </w:pPr>
          </w:p>
        </w:tc>
      </w:tr>
    </w:tbl>
    <w:p w14:paraId="271F30B5">
      <w:pPr>
        <w:tabs>
          <w:tab w:val="center" w:pos="2241"/>
          <w:tab w:val="center" w:pos="3784"/>
          <w:tab w:val="center" w:pos="6205"/>
        </w:tabs>
        <w:jc w:val="both"/>
      </w:pPr>
      <w:r>
        <w:rPr>
          <w:i/>
          <w:iCs/>
        </w:rPr>
        <w:tab/>
      </w:r>
      <w:r>
        <w:rPr>
          <w:i/>
          <w:iCs/>
        </w:rPr>
        <w:tab/>
      </w:r>
    </w:p>
    <w:p w14:paraId="722DECB8">
      <w:pPr>
        <w:tabs>
          <w:tab w:val="center" w:pos="1440"/>
          <w:tab w:val="center" w:pos="3784"/>
          <w:tab w:val="center" w:pos="6205"/>
        </w:tabs>
        <w:spacing w:line="360" w:lineRule="auto"/>
        <w:jc w:val="both"/>
      </w:pPr>
      <w:r>
        <w:tab/>
      </w:r>
      <w:r>
        <w:tab/>
      </w:r>
      <w:r>
        <w:t>The findings regarding the accuracy of the CoRTEX device reveal that it demonstrates exceptional computational precision as an educational tool. The device achieved near-perfect scores across the majority of its evaluated functions. Four out of five indicators received the highest possible score of 4.00, interpreted as Highly Acceptable, highlighting its remarkable reliability in generating accurate results for rational equations, producing precise graphs, following proper mathematical procedures, and delivering consistent results across multiple uses. The remaining indicator, "matching the accuracy of manual solving," also scored very highly at 3.90. This collective performance underscores the success of its convolutional neural network architecture in processing complex mathematical operations with a high degree of precision.</w:t>
      </w:r>
    </w:p>
    <w:p w14:paraId="2A22A4C8">
      <w:pPr>
        <w:tabs>
          <w:tab w:val="center" w:pos="2241"/>
          <w:tab w:val="center" w:pos="3784"/>
          <w:tab w:val="center" w:pos="6205"/>
        </w:tabs>
        <w:spacing w:line="360" w:lineRule="auto"/>
        <w:jc w:val="both"/>
      </w:pPr>
      <w:r>
        <w:tab/>
      </w:r>
      <w:r>
        <w:t xml:space="preserve">          These outstanding scores indicate that students can place a high degree of trust in the device's computational outputs, allowing them to focus more on conceptual understanding than on verifying solutions. These results align with the fundamental requirement that educational technologies must provide mathematically precise solutions to build user confidence and support effective learning (Smith &amp; Johnson, 2022). By ensuring a high level of accuracy across all computational domains, the CoRTEX device enables learners to develop trust in technological assistance while strengthening their own mathematical reasoning skills.</w:t>
      </w:r>
    </w:p>
    <w:p w14:paraId="6EA205E5">
      <w:pPr>
        <w:tabs>
          <w:tab w:val="center" w:pos="1530"/>
          <w:tab w:val="center" w:pos="3784"/>
          <w:tab w:val="center" w:pos="6205"/>
        </w:tabs>
        <w:spacing w:line="360" w:lineRule="auto"/>
        <w:jc w:val="both"/>
      </w:pPr>
      <w:r>
        <w:tab/>
      </w:r>
      <w:r>
        <w:tab/>
      </w:r>
      <w:r>
        <w:t>Despite the consistently high scores, the conceptual framework of accuracy in mathematical educational tools suggests there is always room for enhancement. While the current performance meets or exceeds expectations for standard rational equations and functions, future iterations could focus on achieving a perfect score in matching manual solving accuracy and expanding the device's capability to handle more advanced mathematical concepts. Addressing this could involve refining algorithms for complex rational functions with multiple variables or higher-order polynomials. Furthermore, continuous mathematical validation and algorithm refinement could further extend the device's accuracy boundaries. Implementing these enhanced computational methods would not only maintain but also slightly improve upon current precision levels, broadening the device's applicability. These advancements would ensure the device remains relevant as students progress to more challenging mathematical content. This forward-looking approach aligns with Chen &amp; Williams (2021), who emphasized that educational technology must continuously evolve to meet advancing curricular demands.</w:t>
      </w:r>
    </w:p>
    <w:p w14:paraId="59E20A87">
      <w:pPr>
        <w:tabs>
          <w:tab w:val="center" w:pos="1530"/>
          <w:tab w:val="center" w:pos="3784"/>
          <w:tab w:val="center" w:pos="6205"/>
        </w:tabs>
        <w:spacing w:line="360" w:lineRule="auto"/>
        <w:jc w:val="both"/>
      </w:pPr>
      <w:r>
        <w:tab/>
      </w:r>
      <w:r>
        <w:tab/>
      </w:r>
      <w:r>
        <w:t>Beyond current accuracy metrics, ensuring precision across emerging mathematical applications could further enhance educational value, especially for students advancing to higher mathematics. A robust computational system that maintains and refines accuracy while expanding its functional capabilities reinforces long-term learning progression and prevents technological obsolescence. Computational accuracy in this context transcends current performance—it directly impacts the device's longevity, scalability, and continued relevance in evolving mathematics education.</w:t>
      </w:r>
    </w:p>
    <w:p w14:paraId="4C311BDE">
      <w:pPr>
        <w:tabs>
          <w:tab w:val="center" w:pos="1530"/>
          <w:tab w:val="center" w:pos="3784"/>
          <w:tab w:val="center" w:pos="6205"/>
        </w:tabs>
        <w:spacing w:line="360" w:lineRule="auto"/>
        <w:jc w:val="both"/>
      </w:pPr>
      <w:r>
        <w:tab/>
      </w:r>
      <w:r>
        <w:tab/>
      </w:r>
      <w:r>
        <w:t>Overall, the accuracy results demonstrate that the CoRTEX device achieves excellent computational performance across all measured parameters. Its ability to process rational equations and functions with high precision while maintaining procedural correctness creates a fundamentally reliable learning environment that supports both foundational learning and advanced mathematical exploration. While future enhancements could expand its computational range and fine-tune its performance, the device already stands as a highly accurate and trustworthy educational technology that delivers robust mathematical precision.</w:t>
      </w:r>
    </w:p>
    <w:p w14:paraId="644308FA">
      <w:pPr>
        <w:spacing w:after="5" w:line="360" w:lineRule="auto"/>
        <w:ind w:left="730" w:right="63" w:firstLine="721"/>
        <w:jc w:val="both"/>
        <w:rPr>
          <w:color w:val="0F1115"/>
          <w:highlight w:val="white"/>
        </w:rPr>
      </w:pPr>
      <w:r>
        <w:rPr>
          <w:b/>
          <w:bCs/>
          <w:color w:val="0F1115"/>
          <w:highlight w:val="white"/>
        </w:rPr>
        <w:t>Pedagogical Value.</w:t>
      </w:r>
      <w:r>
        <w:rPr>
          <w:color w:val="0F1115"/>
          <w:highlight w:val="white"/>
        </w:rPr>
        <w:t xml:space="preserve"> Table 5 presents the level of acceptability of CoRTEX: A CNN-Based Mathematical Device as evaluated by teachers in terms of pedagogical value. The indicator that obtained the highest weighted mean score of 4.00, interpreted as highly acceptable, is that the device can help simplify the discussion of rational equations and functions. Meanwhile, the lowest indicators, with a mean score of 3.70, state that the device can serve as an effective visual aid during lessons and using the device can improve students’ conceptual understanding. Overall, the device received an average weighted mean of 3.80, interpreted as highly acceptable.</w:t>
      </w:r>
    </w:p>
    <w:p w14:paraId="41B4E0F4">
      <w:pPr>
        <w:spacing w:after="5" w:line="250" w:lineRule="auto"/>
        <w:ind w:left="10" w:right="63" w:firstLine="721"/>
        <w:jc w:val="center"/>
        <w:rPr>
          <w:b/>
          <w:bCs/>
        </w:rPr>
      </w:pPr>
      <w:r>
        <w:rPr>
          <w:b/>
          <w:bCs/>
        </w:rPr>
        <w:t>Table 5</w:t>
      </w:r>
    </w:p>
    <w:p w14:paraId="1928D678">
      <w:pPr>
        <w:spacing w:after="5" w:line="250" w:lineRule="auto"/>
        <w:ind w:left="9" w:right="55"/>
        <w:jc w:val="center"/>
        <w:rPr>
          <w:b/>
          <w:bCs/>
        </w:rPr>
      </w:pPr>
      <w:r>
        <w:rPr>
          <w:b/>
          <w:bCs/>
        </w:rPr>
        <w:t xml:space="preserve">Level of Acceptability of CoRTEX: A CNN-Based Mathematical Device for Solving Rational Equations and  Rational Functions in terms of Pedagogical Value </w:t>
      </w:r>
    </w:p>
    <w:p w14:paraId="364CA148">
      <w:pPr>
        <w:jc w:val="both"/>
      </w:pPr>
      <w:r>
        <w:t xml:space="preserve">  </w:t>
      </w:r>
    </w:p>
    <w:tbl>
      <w:tblPr>
        <w:tblStyle w:val="29"/>
        <w:tblW w:w="8507" w:type="dxa"/>
        <w:tblInd w:w="108" w:type="dxa"/>
        <w:tblLayout w:type="fixed"/>
        <w:tblCellMar>
          <w:top w:w="4" w:type="dxa"/>
          <w:left w:w="0" w:type="dxa"/>
          <w:bottom w:w="0" w:type="dxa"/>
          <w:right w:w="61" w:type="dxa"/>
        </w:tblCellMar>
      </w:tblPr>
      <w:tblGrid>
        <w:gridCol w:w="5710"/>
        <w:gridCol w:w="1252"/>
        <w:gridCol w:w="1545"/>
      </w:tblGrid>
      <w:tr w14:paraId="6C92004F">
        <w:tblPrEx>
          <w:tblCellMar>
            <w:top w:w="4" w:type="dxa"/>
            <w:left w:w="0" w:type="dxa"/>
            <w:bottom w:w="0" w:type="dxa"/>
            <w:right w:w="61" w:type="dxa"/>
          </w:tblCellMar>
        </w:tblPrEx>
        <w:trPr>
          <w:trHeight w:val="560" w:hRule="atLeast"/>
        </w:trPr>
        <w:tc>
          <w:tcPr>
            <w:tcW w:w="5710" w:type="dxa"/>
            <w:tcBorders>
              <w:top w:val="single" w:color="000000" w:sz="4" w:space="0"/>
              <w:left w:val="nil"/>
              <w:bottom w:val="single" w:color="000000" w:sz="4" w:space="0"/>
              <w:right w:val="nil"/>
            </w:tcBorders>
          </w:tcPr>
          <w:p w14:paraId="79BC2C08">
            <w:pPr>
              <w:spacing w:line="259" w:lineRule="auto"/>
              <w:ind w:left="116"/>
              <w:jc w:val="both"/>
            </w:pPr>
            <w:r>
              <w:t xml:space="preserve">Indicators </w:t>
            </w:r>
          </w:p>
        </w:tc>
        <w:tc>
          <w:tcPr>
            <w:tcW w:w="1252" w:type="dxa"/>
            <w:tcBorders>
              <w:top w:val="single" w:color="000000" w:sz="4" w:space="0"/>
              <w:left w:val="nil"/>
              <w:bottom w:val="single" w:color="000000" w:sz="4" w:space="0"/>
              <w:right w:val="nil"/>
            </w:tcBorders>
          </w:tcPr>
          <w:p w14:paraId="269A9679">
            <w:pPr>
              <w:spacing w:line="259" w:lineRule="auto"/>
              <w:ind w:left="0"/>
              <w:jc w:val="both"/>
            </w:pPr>
            <w:r>
              <w:t xml:space="preserve">Weighted Mean </w:t>
            </w:r>
          </w:p>
        </w:tc>
        <w:tc>
          <w:tcPr>
            <w:tcW w:w="1545" w:type="dxa"/>
            <w:tcBorders>
              <w:top w:val="single" w:color="000000" w:sz="4" w:space="0"/>
              <w:left w:val="nil"/>
              <w:bottom w:val="single" w:color="000000" w:sz="4" w:space="0"/>
              <w:right w:val="nil"/>
            </w:tcBorders>
          </w:tcPr>
          <w:p w14:paraId="4001CF36">
            <w:pPr>
              <w:spacing w:line="259" w:lineRule="auto"/>
              <w:ind w:left="0"/>
              <w:jc w:val="both"/>
            </w:pPr>
            <w:r>
              <w:t xml:space="preserve">Interpretation </w:t>
            </w:r>
          </w:p>
        </w:tc>
      </w:tr>
      <w:tr w14:paraId="2F0A483E">
        <w:tblPrEx>
          <w:tblCellMar>
            <w:top w:w="4" w:type="dxa"/>
            <w:left w:w="0" w:type="dxa"/>
            <w:bottom w:w="0" w:type="dxa"/>
            <w:right w:w="61" w:type="dxa"/>
          </w:tblCellMar>
        </w:tblPrEx>
        <w:trPr>
          <w:trHeight w:val="2895" w:hRule="atLeast"/>
        </w:trPr>
        <w:tc>
          <w:tcPr>
            <w:tcW w:w="5710" w:type="dxa"/>
            <w:tcBorders>
              <w:top w:val="single" w:color="000000" w:sz="4" w:space="0"/>
              <w:left w:val="nil"/>
              <w:bottom w:val="nil"/>
              <w:right w:val="nil"/>
            </w:tcBorders>
          </w:tcPr>
          <w:p w14:paraId="5C955EF1">
            <w:pPr>
              <w:keepNext/>
              <w:keepLines/>
              <w:numPr>
                <w:ilvl w:val="0"/>
                <w:numId w:val="17"/>
              </w:numPr>
              <w:spacing w:line="240" w:lineRule="auto"/>
              <w:ind w:right="178" w:hanging="424"/>
              <w:jc w:val="both"/>
            </w:pPr>
            <w:r>
              <w:t>The device can help simplify the discussion of rational equations and functions.</w:t>
            </w:r>
          </w:p>
          <w:p w14:paraId="0F758B48">
            <w:pPr>
              <w:keepNext/>
              <w:keepLines/>
              <w:numPr>
                <w:ilvl w:val="0"/>
                <w:numId w:val="17"/>
              </w:numPr>
              <w:spacing w:line="240" w:lineRule="auto"/>
              <w:ind w:right="178" w:hanging="424"/>
              <w:jc w:val="both"/>
            </w:pPr>
            <w:r>
              <w:t xml:space="preserve">The device encourages active learning and student engagement through manipulation of devices. </w:t>
            </w:r>
          </w:p>
          <w:p w14:paraId="7A5D6FC3">
            <w:pPr>
              <w:keepNext/>
              <w:keepLines/>
              <w:numPr>
                <w:ilvl w:val="0"/>
                <w:numId w:val="17"/>
              </w:numPr>
              <w:spacing w:line="240" w:lineRule="auto"/>
              <w:ind w:right="178" w:hanging="424"/>
              <w:jc w:val="both"/>
            </w:pPr>
            <w:r>
              <w:t>The device can promote independent learning among students.</w:t>
            </w:r>
          </w:p>
          <w:p w14:paraId="2045E7C7">
            <w:pPr>
              <w:keepNext/>
              <w:keepLines/>
              <w:numPr>
                <w:ilvl w:val="0"/>
                <w:numId w:val="17"/>
              </w:numPr>
              <w:spacing w:line="240" w:lineRule="auto"/>
              <w:ind w:right="178" w:hanging="424"/>
              <w:jc w:val="both"/>
            </w:pPr>
            <w:r>
              <w:t>The device can serve as an effective visual aid during lessons.</w:t>
            </w:r>
          </w:p>
          <w:p w14:paraId="139BEA23">
            <w:pPr>
              <w:keepNext/>
              <w:keepLines/>
              <w:numPr>
                <w:ilvl w:val="0"/>
                <w:numId w:val="17"/>
              </w:numPr>
              <w:spacing w:line="240" w:lineRule="auto"/>
              <w:ind w:right="178" w:hanging="424"/>
              <w:jc w:val="both"/>
            </w:pPr>
            <w:r>
              <w:t>Using the device can improve students’ conceptual understanding.</w:t>
            </w:r>
          </w:p>
        </w:tc>
        <w:tc>
          <w:tcPr>
            <w:tcW w:w="1252" w:type="dxa"/>
            <w:tcBorders>
              <w:top w:val="single" w:color="000000" w:sz="4" w:space="0"/>
              <w:left w:val="nil"/>
              <w:bottom w:val="nil"/>
              <w:right w:val="nil"/>
            </w:tcBorders>
          </w:tcPr>
          <w:p w14:paraId="3F51923A">
            <w:pPr>
              <w:spacing w:line="240" w:lineRule="auto"/>
              <w:ind w:left="272"/>
              <w:jc w:val="both"/>
            </w:pPr>
            <w:r>
              <w:t xml:space="preserve">4.00 </w:t>
            </w:r>
          </w:p>
          <w:p w14:paraId="523FC1C3">
            <w:pPr>
              <w:spacing w:line="240" w:lineRule="auto"/>
              <w:ind w:left="504"/>
              <w:jc w:val="both"/>
            </w:pPr>
            <w:r>
              <w:t xml:space="preserve"> </w:t>
            </w:r>
          </w:p>
          <w:p w14:paraId="07D35E54">
            <w:pPr>
              <w:spacing w:line="240" w:lineRule="auto"/>
              <w:ind w:left="272"/>
              <w:jc w:val="both"/>
            </w:pPr>
            <w:r>
              <w:t xml:space="preserve">3.80 </w:t>
            </w:r>
          </w:p>
          <w:p w14:paraId="313A4207">
            <w:pPr>
              <w:spacing w:line="240" w:lineRule="auto"/>
              <w:ind w:left="504"/>
              <w:jc w:val="both"/>
            </w:pPr>
            <w:r>
              <w:t xml:space="preserve"> </w:t>
            </w:r>
          </w:p>
          <w:p w14:paraId="22646201">
            <w:pPr>
              <w:spacing w:line="240" w:lineRule="auto"/>
              <w:ind w:left="272"/>
              <w:jc w:val="both"/>
            </w:pPr>
            <w:r>
              <w:t xml:space="preserve">3.80 </w:t>
            </w:r>
          </w:p>
          <w:p w14:paraId="5447CFB0">
            <w:pPr>
              <w:spacing w:line="240" w:lineRule="auto"/>
              <w:ind w:left="504"/>
              <w:jc w:val="both"/>
            </w:pPr>
            <w:r>
              <w:t xml:space="preserve"> </w:t>
            </w:r>
          </w:p>
          <w:p w14:paraId="07DC2CC7">
            <w:pPr>
              <w:spacing w:line="240" w:lineRule="auto"/>
              <w:ind w:left="272"/>
              <w:jc w:val="both"/>
            </w:pPr>
            <w:r>
              <w:t xml:space="preserve">3.70 </w:t>
            </w:r>
          </w:p>
          <w:p w14:paraId="4D431575">
            <w:pPr>
              <w:spacing w:line="240" w:lineRule="auto"/>
              <w:ind w:left="504"/>
              <w:jc w:val="both"/>
            </w:pPr>
            <w:r>
              <w:t xml:space="preserve"> </w:t>
            </w:r>
          </w:p>
          <w:p w14:paraId="7908661A">
            <w:pPr>
              <w:spacing w:line="240" w:lineRule="auto"/>
              <w:ind w:left="272"/>
              <w:jc w:val="both"/>
            </w:pPr>
            <w:r>
              <w:t xml:space="preserve">3.70 </w:t>
            </w:r>
          </w:p>
        </w:tc>
        <w:tc>
          <w:tcPr>
            <w:tcW w:w="1545" w:type="dxa"/>
            <w:tcBorders>
              <w:top w:val="single" w:color="000000" w:sz="4" w:space="0"/>
              <w:left w:val="nil"/>
              <w:bottom w:val="nil"/>
              <w:right w:val="nil"/>
            </w:tcBorders>
          </w:tcPr>
          <w:p w14:paraId="6BC7DEBB">
            <w:pPr>
              <w:spacing w:line="240" w:lineRule="auto"/>
              <w:ind w:left="0" w:right="63"/>
              <w:jc w:val="both"/>
            </w:pPr>
            <w:r>
              <w:t>Highly Acceptable</w:t>
            </w:r>
          </w:p>
          <w:p w14:paraId="01697341">
            <w:pPr>
              <w:spacing w:line="240" w:lineRule="auto"/>
              <w:ind w:left="0" w:right="63"/>
              <w:jc w:val="both"/>
            </w:pPr>
            <w:r>
              <w:t>Highly Acceptable</w:t>
            </w:r>
          </w:p>
          <w:p w14:paraId="575621C5">
            <w:pPr>
              <w:spacing w:line="240" w:lineRule="auto"/>
              <w:ind w:left="0" w:right="63"/>
              <w:jc w:val="both"/>
            </w:pPr>
            <w:r>
              <w:t xml:space="preserve">Highly Acceptable </w:t>
            </w:r>
          </w:p>
          <w:p w14:paraId="76FBBFA6">
            <w:pPr>
              <w:spacing w:line="240" w:lineRule="auto"/>
              <w:ind w:left="0" w:right="63"/>
              <w:jc w:val="both"/>
            </w:pPr>
            <w:r>
              <w:t xml:space="preserve">Highly Acceptable </w:t>
            </w:r>
          </w:p>
          <w:p w14:paraId="6035E131">
            <w:pPr>
              <w:spacing w:line="240" w:lineRule="auto"/>
              <w:ind w:left="0" w:right="63"/>
              <w:jc w:val="both"/>
            </w:pPr>
            <w:r>
              <w:t xml:space="preserve">Highly Acceptable            </w:t>
            </w:r>
          </w:p>
        </w:tc>
      </w:tr>
      <w:tr w14:paraId="12DFC004">
        <w:tblPrEx>
          <w:tblCellMar>
            <w:top w:w="4" w:type="dxa"/>
            <w:left w:w="0" w:type="dxa"/>
            <w:bottom w:w="0" w:type="dxa"/>
            <w:right w:w="61" w:type="dxa"/>
          </w:tblCellMar>
        </w:tblPrEx>
        <w:tc>
          <w:tcPr>
            <w:tcW w:w="5710" w:type="dxa"/>
            <w:tcBorders>
              <w:top w:val="nil"/>
              <w:left w:val="nil"/>
              <w:bottom w:val="single" w:color="000000" w:sz="4" w:space="0"/>
              <w:right w:val="nil"/>
            </w:tcBorders>
          </w:tcPr>
          <w:p w14:paraId="79A36393">
            <w:pPr>
              <w:keepNext/>
              <w:keepLines/>
              <w:spacing w:line="240" w:lineRule="auto"/>
              <w:ind w:left="0"/>
              <w:jc w:val="both"/>
            </w:pPr>
            <w:r>
              <w:t xml:space="preserve">Average Weighted Mean </w:t>
            </w:r>
          </w:p>
        </w:tc>
        <w:tc>
          <w:tcPr>
            <w:tcW w:w="1252" w:type="dxa"/>
            <w:tcBorders>
              <w:top w:val="nil"/>
              <w:left w:val="nil"/>
              <w:bottom w:val="single" w:color="000000" w:sz="4" w:space="0"/>
              <w:right w:val="nil"/>
            </w:tcBorders>
          </w:tcPr>
          <w:p w14:paraId="262D405B">
            <w:pPr>
              <w:spacing w:line="240" w:lineRule="auto"/>
              <w:ind w:left="272"/>
              <w:jc w:val="both"/>
            </w:pPr>
            <w:r>
              <w:t xml:space="preserve">3.80 </w:t>
            </w:r>
          </w:p>
        </w:tc>
        <w:tc>
          <w:tcPr>
            <w:tcW w:w="1545" w:type="dxa"/>
            <w:tcBorders>
              <w:top w:val="nil"/>
              <w:left w:val="nil"/>
              <w:bottom w:val="single" w:color="000000" w:sz="4" w:space="0"/>
              <w:right w:val="nil"/>
            </w:tcBorders>
          </w:tcPr>
          <w:p w14:paraId="25E78913">
            <w:pPr>
              <w:spacing w:line="240" w:lineRule="auto"/>
              <w:ind w:left="0" w:right="63"/>
              <w:jc w:val="both"/>
            </w:pPr>
            <w:r>
              <w:t xml:space="preserve">Highly Acceptable </w:t>
            </w:r>
          </w:p>
        </w:tc>
      </w:tr>
    </w:tbl>
    <w:p w14:paraId="64ADBCE8">
      <w:pPr>
        <w:ind w:left="720"/>
        <w:jc w:val="both"/>
        <w:rPr>
          <w:sz w:val="20"/>
          <w:szCs w:val="20"/>
        </w:rPr>
      </w:pPr>
      <w:r>
        <w:rPr>
          <w:i/>
          <w:iCs/>
          <w:sz w:val="20"/>
          <w:szCs w:val="20"/>
        </w:rPr>
        <w:t xml:space="preserve">Legend:  </w:t>
      </w:r>
    </w:p>
    <w:tbl>
      <w:tblPr>
        <w:tblStyle w:val="30"/>
        <w:tblW w:w="6402" w:type="dxa"/>
        <w:tblInd w:w="0" w:type="dxa"/>
        <w:tblLayout w:type="fixed"/>
        <w:tblCellMar>
          <w:top w:w="0" w:type="dxa"/>
          <w:left w:w="0" w:type="dxa"/>
          <w:bottom w:w="0" w:type="dxa"/>
          <w:right w:w="0" w:type="dxa"/>
        </w:tblCellMar>
      </w:tblPr>
      <w:tblGrid>
        <w:gridCol w:w="3102"/>
        <w:gridCol w:w="2700"/>
        <w:gridCol w:w="600"/>
      </w:tblGrid>
      <w:tr w14:paraId="5AC303B5">
        <w:tblPrEx>
          <w:tblCellMar>
            <w:top w:w="0" w:type="dxa"/>
            <w:left w:w="0" w:type="dxa"/>
            <w:bottom w:w="0" w:type="dxa"/>
            <w:right w:w="0" w:type="dxa"/>
          </w:tblCellMar>
        </w:tblPrEx>
        <w:tc>
          <w:tcPr>
            <w:tcW w:w="3102" w:type="dxa"/>
            <w:tcBorders>
              <w:top w:val="nil"/>
              <w:left w:val="nil"/>
              <w:bottom w:val="nil"/>
              <w:right w:val="nil"/>
            </w:tcBorders>
          </w:tcPr>
          <w:p w14:paraId="750D4AB8">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11005DAF">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3EE6275C">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33962788">
            <w:pPr>
              <w:spacing w:line="259" w:lineRule="auto"/>
              <w:ind w:right="-345"/>
              <w:jc w:val="both"/>
              <w:rPr>
                <w:sz w:val="20"/>
                <w:szCs w:val="20"/>
              </w:rPr>
            </w:pPr>
            <w:r>
              <w:rPr>
                <w:i/>
                <w:iCs/>
                <w:sz w:val="20"/>
                <w:szCs w:val="20"/>
              </w:rPr>
              <w:t xml:space="preserve">Highly Acceptable </w:t>
            </w:r>
          </w:p>
          <w:p w14:paraId="0483CDBD">
            <w:pPr>
              <w:spacing w:line="259" w:lineRule="auto"/>
              <w:jc w:val="both"/>
              <w:rPr>
                <w:sz w:val="20"/>
                <w:szCs w:val="20"/>
              </w:rPr>
            </w:pPr>
            <w:r>
              <w:rPr>
                <w:i/>
                <w:iCs/>
                <w:sz w:val="20"/>
                <w:szCs w:val="20"/>
              </w:rPr>
              <w:t xml:space="preserve">Acceptable </w:t>
            </w:r>
          </w:p>
          <w:p w14:paraId="0A7ACB5E">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62E2D0C6">
            <w:pPr>
              <w:spacing w:line="259" w:lineRule="auto"/>
              <w:ind w:right="74"/>
              <w:jc w:val="both"/>
              <w:rPr>
                <w:sz w:val="20"/>
                <w:szCs w:val="20"/>
              </w:rPr>
            </w:pPr>
          </w:p>
        </w:tc>
      </w:tr>
      <w:tr w14:paraId="6A498850">
        <w:tblPrEx>
          <w:tblCellMar>
            <w:top w:w="0" w:type="dxa"/>
            <w:left w:w="0" w:type="dxa"/>
            <w:bottom w:w="0" w:type="dxa"/>
            <w:right w:w="0" w:type="dxa"/>
          </w:tblCellMar>
        </w:tblPrEx>
        <w:trPr>
          <w:trHeight w:val="128" w:hRule="atLeast"/>
        </w:trPr>
        <w:tc>
          <w:tcPr>
            <w:tcW w:w="3102" w:type="dxa"/>
            <w:tcBorders>
              <w:top w:val="nil"/>
              <w:left w:val="nil"/>
              <w:bottom w:val="nil"/>
              <w:right w:val="nil"/>
            </w:tcBorders>
          </w:tcPr>
          <w:p w14:paraId="4351BCCD">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10BA0727">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2D110591">
            <w:pPr>
              <w:spacing w:line="259" w:lineRule="auto"/>
              <w:ind w:right="54"/>
              <w:jc w:val="both"/>
              <w:rPr>
                <w:sz w:val="20"/>
                <w:szCs w:val="20"/>
              </w:rPr>
            </w:pPr>
          </w:p>
        </w:tc>
      </w:tr>
    </w:tbl>
    <w:p w14:paraId="0B4A6A33">
      <w:pPr>
        <w:tabs>
          <w:tab w:val="center" w:pos="2241"/>
          <w:tab w:val="center" w:pos="3784"/>
          <w:tab w:val="center" w:pos="6205"/>
        </w:tabs>
        <w:spacing w:after="27"/>
        <w:ind w:left="0"/>
        <w:jc w:val="both"/>
        <w:rPr>
          <w:i/>
          <w:iCs/>
        </w:rPr>
      </w:pPr>
    </w:p>
    <w:p w14:paraId="3ADB6ECB">
      <w:pPr>
        <w:shd w:val="clear" w:color="auto" w:fill="FFFFFF"/>
        <w:spacing w:line="363" w:lineRule="auto"/>
        <w:ind w:left="720" w:firstLine="720"/>
        <w:jc w:val="both"/>
        <w:rPr>
          <w:color w:val="0F1115"/>
        </w:rPr>
      </w:pPr>
      <w:r>
        <w:rPr>
          <w:color w:val="0F1115"/>
        </w:rPr>
        <w:t>The alignment of the CoRTEX device with the Most Essential Learning Competencies (MELCs) established by the Department of Education (2020) provides a foundational strength that significantly enhances its educational validity. The MELCs serve as the essential framework for identifying core learning outcomes, ensuring that instructional tools and technologies directly support the attainment of targeted curriculum objectives. This curricular alignment transforms the CoRTEX device from merely a supplementary resource into an essential pedagogical aid that helps students achieve mastery of mathematical concepts, particularly in rational equations and rational functions—content areas that the National Council of Teachers of Mathematics (2000) identifies as vital components of algebraic and pre-calculus understanding.</w:t>
      </w:r>
    </w:p>
    <w:p w14:paraId="2CED4DA3">
      <w:pPr>
        <w:shd w:val="clear" w:color="auto" w:fill="FFFFFF"/>
        <w:spacing w:line="363" w:lineRule="auto"/>
        <w:ind w:left="720" w:firstLine="720"/>
        <w:jc w:val="both"/>
        <w:rPr>
          <w:color w:val="0F1115"/>
        </w:rPr>
      </w:pPr>
      <w:r>
        <w:rPr>
          <w:color w:val="0F1115"/>
        </w:rPr>
        <w:t>The device's educational impact extends beyond basic skill reinforcement, embodying what the National Research Council (2001) describes as essential for meaningful mathematics learning: the advancement of conceptual understanding that enables students to tackle increasingly complex mathematical challenges. This alignment underscores the device's educational significance, enhancing its capacity to foster both the relational understanding that Skemp (1976) championed and the practical skills that Hoyles and Lagrange (2010) identify as crucial for navigating higher-level mathematical thinking across various disciplines.</w:t>
      </w:r>
    </w:p>
    <w:p w14:paraId="6201C60A">
      <w:pPr>
        <w:shd w:val="clear" w:color="auto" w:fill="FFFFFF"/>
        <w:spacing w:line="363" w:lineRule="auto"/>
        <w:ind w:left="720" w:firstLine="720"/>
        <w:jc w:val="both"/>
        <w:rPr>
          <w:color w:val="0F1115"/>
        </w:rPr>
      </w:pPr>
      <w:r>
        <w:rPr>
          <w:color w:val="0F1115"/>
        </w:rPr>
        <w:t>However, the study revealed opportunities for enhancing differentiated instruction capabilities, an area that Tomlinson (2014) identifies as vital for addressing varying learning paces and styles. While the device effectively promotes engagement and supports active participation, it could more fully accommodate the diverse learning preferences that Gardner's (2011) theory of multiple intelligences suggests are present in any classroom. To address this, the CoRTEX device could incorporate adjustable problem difficulty levels, scaffolded solution steps, and customizable learning modes—features that would significantly improve what Mishra and Koehler (2006) term its "technological pedagogical content knowledge."</w:t>
      </w:r>
    </w:p>
    <w:p w14:paraId="37C731A0">
      <w:pPr>
        <w:shd w:val="clear" w:color="auto" w:fill="FFFFFF"/>
        <w:spacing w:line="363" w:lineRule="auto"/>
        <w:ind w:left="720" w:firstLine="720"/>
        <w:jc w:val="both"/>
        <w:rPr>
          <w:color w:val="0F1115"/>
        </w:rPr>
      </w:pPr>
      <w:r>
        <w:rPr>
          <w:color w:val="0F1115"/>
        </w:rPr>
        <w:t>The implementation of these enhancements would transform the device's instructional flexibility, allowing teachers to adapt its use across what Banks (2015) describes as culturally and academically diverse classroom settings. These refinements would not only strengthen the device's educational value but also advance what Rose and Meyer (2002) identify as universal design for learning principles, ensuring that the device effectively supports diverse learning needs while promoting the educational equity that Marzano (2007) associates with improved academic outcomes for all students.</w:t>
      </w:r>
    </w:p>
    <w:p w14:paraId="45B6A088">
      <w:pPr>
        <w:shd w:val="clear" w:color="auto" w:fill="FFFFFF"/>
        <w:spacing w:line="363" w:lineRule="auto"/>
        <w:ind w:left="720" w:firstLine="720"/>
        <w:jc w:val="both"/>
        <w:rPr>
          <w:color w:val="0F1115"/>
        </w:rPr>
      </w:pPr>
      <w:r>
        <w:rPr>
          <w:color w:val="0F1115"/>
        </w:rPr>
        <w:t>In conclusion, while the CoRTEX device demonstrates substantial pedagogical value through its curriculum alignment and support for active learning—principles strongly supported by Hattie's (2009) research on visible learning—enhancements in accessibility and adaptability could further expand its educational impact. Incorporating the customizable learning modes, accessibility settings, and connectivity options that contemporary educational technology research recommends would allow the device to serve a wider spectrum of students effectively. These improvements would not only make mathematics learning more inclusive but would strengthen the CoRTEX's role as what the National Research Council (2001) characterizes as an innovative educational technology that supports deep conceptual understanding, fosters meaningful engagement, and promotes academic success across diverse classroom environments.</w:t>
      </w:r>
    </w:p>
    <w:p w14:paraId="7DCBEC9E">
      <w:pPr>
        <w:shd w:val="clear" w:color="auto" w:fill="FFFFFF"/>
        <w:spacing w:line="363" w:lineRule="auto"/>
        <w:ind w:left="720" w:firstLine="720"/>
        <w:jc w:val="both"/>
        <w:rPr>
          <w:color w:val="0F1115"/>
        </w:rPr>
      </w:pPr>
      <w:r>
        <w:rPr>
          <w:b/>
          <w:bCs/>
          <w:color w:val="0F1115"/>
        </w:rPr>
        <w:t xml:space="preserve">Usability. </w:t>
      </w:r>
      <w:r>
        <w:rPr>
          <w:color w:val="0F1115"/>
        </w:rPr>
        <w:t xml:space="preserve">Table 6 presents the level of acceptability of the CoRTEX device as evaluated by teachers in terms of usability. The indicator that obtained the highest weighted mean score of 4.00, interpreted as </w:t>
      </w:r>
      <w:r>
        <w:rPr>
          <w:i/>
          <w:iCs/>
          <w:color w:val="0F1115"/>
        </w:rPr>
        <w:t>Highly Acceptable</w:t>
      </w:r>
      <w:r>
        <w:rPr>
          <w:color w:val="0F1115"/>
        </w:rPr>
        <w:t>, is that "The device offers connectivity options for enhanced visibility during presentation or group learning." This indicates that the CoRTEX device effectively supports collaborative and whole-class teaching scenarios, allowing educators to seamlessly integrate it into diverse instructional approaches.</w:t>
      </w:r>
    </w:p>
    <w:p w14:paraId="1BD0AB6F">
      <w:pPr>
        <w:shd w:val="clear" w:color="auto" w:fill="FFFFFF"/>
        <w:spacing w:after="240" w:line="360" w:lineRule="auto"/>
        <w:ind w:left="720" w:firstLine="720"/>
        <w:jc w:val="both"/>
        <w:rPr>
          <w:color w:val="0F1115"/>
        </w:rPr>
      </w:pPr>
      <w:r>
        <w:rPr>
          <w:color w:val="0F1115"/>
        </w:rPr>
        <w:t xml:space="preserve">The indicator that ranked lowest, "The device can be integrated with other subjects, enhancing its versatility and educational value," received a weighted mean of 3.70, interpreted as </w:t>
      </w:r>
      <w:r>
        <w:rPr>
          <w:i/>
          <w:iCs/>
          <w:color w:val="0F1115"/>
        </w:rPr>
        <w:t>Highly Acceptable</w:t>
      </w:r>
      <w:r>
        <w:rPr>
          <w:color w:val="0F1115"/>
        </w:rPr>
        <w:t xml:space="preserve">. While this suggests that teachers see the strongest application of CoRTEX within mathematics, the high score still indicates a recognized potential for interdisciplinary use. This aligns with the Technological Pedagogical Content Knowledge (TPACK) framework, which highlights the value of tools that can bridge different knowledge domains (Mishra &amp; Koehler, 2006). Overall, the device achieved an average weighted mean of 3.86, which is interpreted as </w:t>
      </w:r>
      <w:r>
        <w:rPr>
          <w:i/>
          <w:iCs/>
          <w:color w:val="0F1115"/>
        </w:rPr>
        <w:t>Highly Acceptable</w:t>
      </w:r>
      <w:r>
        <w:rPr>
          <w:color w:val="0F1115"/>
        </w:rPr>
        <w:t>. This strongly indicates that teacher-evaluators perceive the CoRTEX device not just as a specialized calculator, but as a highly usable and effective educational tool that can be reliably integrated into mathematics instruction.</w:t>
      </w:r>
    </w:p>
    <w:p w14:paraId="187322D2">
      <w:pPr>
        <w:shd w:val="clear" w:color="auto" w:fill="FFFFFF"/>
        <w:spacing w:after="240" w:line="360" w:lineRule="auto"/>
        <w:ind w:left="720" w:firstLine="720"/>
        <w:jc w:val="both"/>
        <w:rPr>
          <w:color w:val="0F1115"/>
        </w:rPr>
      </w:pPr>
    </w:p>
    <w:p w14:paraId="01DF5FFF">
      <w:pPr>
        <w:shd w:val="clear" w:color="auto" w:fill="FFFFFF"/>
        <w:spacing w:after="240" w:line="360" w:lineRule="auto"/>
        <w:ind w:left="720" w:firstLine="720"/>
        <w:jc w:val="both"/>
        <w:rPr>
          <w:color w:val="0F1115"/>
        </w:rPr>
      </w:pPr>
    </w:p>
    <w:p w14:paraId="0E336A95">
      <w:pPr>
        <w:shd w:val="clear" w:color="auto" w:fill="FFFFFF"/>
        <w:spacing w:after="240" w:line="360" w:lineRule="auto"/>
        <w:ind w:left="720" w:firstLine="720"/>
        <w:jc w:val="both"/>
        <w:rPr>
          <w:color w:val="0F1115"/>
        </w:rPr>
      </w:pPr>
    </w:p>
    <w:p w14:paraId="261EC02A">
      <w:pPr>
        <w:shd w:val="clear" w:color="auto" w:fill="FFFFFF"/>
        <w:spacing w:after="240" w:line="360" w:lineRule="auto"/>
        <w:ind w:left="720" w:firstLine="720"/>
        <w:jc w:val="both"/>
        <w:rPr>
          <w:color w:val="0F1115"/>
        </w:rPr>
      </w:pPr>
    </w:p>
    <w:p w14:paraId="3F8E3F24">
      <w:pPr>
        <w:shd w:val="clear" w:color="auto" w:fill="FFFFFF"/>
        <w:spacing w:after="240" w:line="360" w:lineRule="auto"/>
        <w:ind w:left="720" w:firstLine="720"/>
        <w:jc w:val="both"/>
      </w:pPr>
    </w:p>
    <w:p w14:paraId="05D56558">
      <w:pPr>
        <w:shd w:val="clear" w:color="auto" w:fill="FFFFFF"/>
        <w:spacing w:line="240" w:lineRule="auto"/>
        <w:ind w:left="0"/>
        <w:jc w:val="center"/>
        <w:rPr>
          <w:b/>
          <w:bCs/>
        </w:rPr>
      </w:pPr>
      <w:r>
        <w:rPr>
          <w:b/>
          <w:bCs/>
        </w:rPr>
        <w:t xml:space="preserve">Table 6 </w:t>
      </w:r>
    </w:p>
    <w:p w14:paraId="6D6F325A">
      <w:pPr>
        <w:spacing w:line="240" w:lineRule="auto"/>
        <w:ind w:left="0" w:right="63"/>
        <w:jc w:val="center"/>
        <w:rPr>
          <w:b/>
          <w:bCs/>
        </w:rPr>
      </w:pPr>
      <w:r>
        <w:rPr>
          <w:b/>
          <w:bCs/>
        </w:rPr>
        <w:t xml:space="preserve">Level of Acceptability of  CoRTEX: A CNN-Based Mathematical Device for Solving Rational Equations and  Rational Functions. in terms of Usability </w:t>
      </w:r>
    </w:p>
    <w:tbl>
      <w:tblPr>
        <w:tblStyle w:val="31"/>
        <w:tblpPr w:leftFromText="180" w:rightFromText="180" w:topFromText="180" w:bottomFromText="180" w:vertAnchor="text" w:tblpX="150" w:tblpY="557"/>
        <w:tblW w:w="8505" w:type="dxa"/>
        <w:tblInd w:w="0" w:type="dxa"/>
        <w:tblLayout w:type="fixed"/>
        <w:tblCellMar>
          <w:top w:w="4" w:type="dxa"/>
          <w:left w:w="0" w:type="dxa"/>
          <w:bottom w:w="0" w:type="dxa"/>
          <w:right w:w="61" w:type="dxa"/>
        </w:tblCellMar>
      </w:tblPr>
      <w:tblGrid>
        <w:gridCol w:w="5085"/>
        <w:gridCol w:w="1875"/>
        <w:gridCol w:w="1545"/>
      </w:tblGrid>
      <w:tr w14:paraId="00BFB22D">
        <w:tblPrEx>
          <w:tblCellMar>
            <w:top w:w="4" w:type="dxa"/>
            <w:left w:w="0" w:type="dxa"/>
            <w:bottom w:w="0" w:type="dxa"/>
            <w:right w:w="61" w:type="dxa"/>
          </w:tblCellMar>
        </w:tblPrEx>
        <w:trPr>
          <w:trHeight w:val="345" w:hRule="atLeast"/>
        </w:trPr>
        <w:tc>
          <w:tcPr>
            <w:tcW w:w="5085" w:type="dxa"/>
            <w:tcBorders>
              <w:top w:val="single" w:color="000000" w:sz="4" w:space="0"/>
              <w:bottom w:val="single" w:color="000000" w:sz="4" w:space="0"/>
            </w:tcBorders>
          </w:tcPr>
          <w:p w14:paraId="57AC31A2">
            <w:pPr>
              <w:spacing w:line="240" w:lineRule="auto"/>
              <w:ind w:left="116"/>
              <w:jc w:val="both"/>
            </w:pPr>
            <w:r>
              <w:t xml:space="preserve">Indicators </w:t>
            </w:r>
          </w:p>
        </w:tc>
        <w:tc>
          <w:tcPr>
            <w:tcW w:w="1875" w:type="dxa"/>
            <w:tcBorders>
              <w:top w:val="single" w:color="000000" w:sz="4" w:space="0"/>
              <w:bottom w:val="single" w:color="000000" w:sz="4" w:space="0"/>
            </w:tcBorders>
          </w:tcPr>
          <w:p w14:paraId="066179B0">
            <w:pPr>
              <w:spacing w:line="240" w:lineRule="auto"/>
              <w:ind w:left="0"/>
              <w:jc w:val="both"/>
            </w:pPr>
            <w:r>
              <w:t xml:space="preserve">Weighted Mean </w:t>
            </w:r>
          </w:p>
        </w:tc>
        <w:tc>
          <w:tcPr>
            <w:tcW w:w="1545" w:type="dxa"/>
            <w:tcBorders>
              <w:top w:val="single" w:color="000000" w:sz="4" w:space="0"/>
              <w:bottom w:val="single" w:color="000000" w:sz="4" w:space="0"/>
            </w:tcBorders>
          </w:tcPr>
          <w:p w14:paraId="50C987BF">
            <w:pPr>
              <w:spacing w:line="240" w:lineRule="auto"/>
              <w:ind w:left="0"/>
              <w:jc w:val="both"/>
            </w:pPr>
            <w:r>
              <w:t xml:space="preserve">Interpretation </w:t>
            </w:r>
          </w:p>
        </w:tc>
      </w:tr>
      <w:tr w14:paraId="068AE131">
        <w:tblPrEx>
          <w:tblCellMar>
            <w:top w:w="4" w:type="dxa"/>
            <w:left w:w="0" w:type="dxa"/>
            <w:bottom w:w="0" w:type="dxa"/>
            <w:right w:w="61" w:type="dxa"/>
          </w:tblCellMar>
        </w:tblPrEx>
        <w:trPr>
          <w:trHeight w:val="3420" w:hRule="atLeast"/>
        </w:trPr>
        <w:tc>
          <w:tcPr>
            <w:tcW w:w="5085" w:type="dxa"/>
            <w:tcBorders>
              <w:top w:val="single" w:color="000000" w:sz="4" w:space="0"/>
            </w:tcBorders>
          </w:tcPr>
          <w:p w14:paraId="0036FD6C">
            <w:pPr>
              <w:numPr>
                <w:ilvl w:val="0"/>
                <w:numId w:val="18"/>
              </w:numPr>
              <w:spacing w:line="240" w:lineRule="auto"/>
              <w:ind w:right="178" w:hanging="424"/>
              <w:jc w:val="both"/>
            </w:pPr>
            <w:r>
              <w:t>The device is easy to operate even without prior training.</w:t>
            </w:r>
          </w:p>
          <w:p w14:paraId="1DFC758B">
            <w:pPr>
              <w:numPr>
                <w:ilvl w:val="0"/>
                <w:numId w:val="18"/>
              </w:numPr>
              <w:spacing w:line="240" w:lineRule="auto"/>
              <w:ind w:right="178" w:hanging="424"/>
              <w:jc w:val="both"/>
            </w:pPr>
            <w:r>
              <w:t xml:space="preserve">The device interface will likely be user-friendly for both teachers and students. </w:t>
            </w:r>
          </w:p>
          <w:p w14:paraId="35C75FD9">
            <w:pPr>
              <w:numPr>
                <w:ilvl w:val="0"/>
                <w:numId w:val="18"/>
              </w:numPr>
              <w:spacing w:line="240" w:lineRule="auto"/>
              <w:ind w:right="178" w:hanging="424"/>
              <w:jc w:val="both"/>
            </w:pPr>
            <w:r>
              <w:t xml:space="preserve">The device offers connectivity options for enhanced visibility during presentation or group learning. </w:t>
            </w:r>
          </w:p>
          <w:p w14:paraId="71ED4899">
            <w:pPr>
              <w:numPr>
                <w:ilvl w:val="0"/>
                <w:numId w:val="18"/>
              </w:numPr>
              <w:spacing w:line="240" w:lineRule="auto"/>
              <w:ind w:right="178" w:hanging="424"/>
              <w:jc w:val="both"/>
            </w:pPr>
            <w:r>
              <w:t xml:space="preserve">The device consistently delivers accurate calculations and precise graphical representations.  </w:t>
            </w:r>
          </w:p>
          <w:p w14:paraId="7B13C07B">
            <w:pPr>
              <w:numPr>
                <w:ilvl w:val="0"/>
                <w:numId w:val="18"/>
              </w:numPr>
              <w:spacing w:line="240" w:lineRule="auto"/>
              <w:ind w:right="178" w:hanging="424"/>
              <w:jc w:val="both"/>
            </w:pPr>
            <w:r>
              <w:t xml:space="preserve">The device can be integrated with other subjects, enhancing its versatility and educational value. </w:t>
            </w:r>
          </w:p>
        </w:tc>
        <w:tc>
          <w:tcPr>
            <w:tcW w:w="1875" w:type="dxa"/>
            <w:tcBorders>
              <w:top w:val="single" w:color="000000" w:sz="4" w:space="0"/>
            </w:tcBorders>
          </w:tcPr>
          <w:p w14:paraId="20C5365C">
            <w:pPr>
              <w:spacing w:line="240" w:lineRule="auto"/>
              <w:ind w:left="272"/>
              <w:jc w:val="both"/>
            </w:pPr>
            <w:r>
              <w:t xml:space="preserve">3.90 </w:t>
            </w:r>
          </w:p>
          <w:p w14:paraId="403880CD">
            <w:pPr>
              <w:spacing w:line="240" w:lineRule="auto"/>
              <w:ind w:left="504"/>
              <w:jc w:val="both"/>
            </w:pPr>
            <w:r>
              <w:t xml:space="preserve"> </w:t>
            </w:r>
          </w:p>
          <w:p w14:paraId="2CA99154">
            <w:pPr>
              <w:spacing w:line="240" w:lineRule="auto"/>
              <w:ind w:left="272"/>
              <w:jc w:val="both"/>
            </w:pPr>
            <w:r>
              <w:t xml:space="preserve">3.80 </w:t>
            </w:r>
          </w:p>
          <w:p w14:paraId="6884072E">
            <w:pPr>
              <w:spacing w:line="240" w:lineRule="auto"/>
              <w:ind w:left="504"/>
              <w:jc w:val="both"/>
            </w:pPr>
            <w:r>
              <w:t xml:space="preserve"> </w:t>
            </w:r>
          </w:p>
          <w:p w14:paraId="11E7098A">
            <w:pPr>
              <w:spacing w:line="240" w:lineRule="auto"/>
              <w:ind w:left="272"/>
              <w:jc w:val="both"/>
            </w:pPr>
            <w:r>
              <w:t xml:space="preserve">4.00 </w:t>
            </w:r>
          </w:p>
          <w:p w14:paraId="4D0A9C09">
            <w:pPr>
              <w:spacing w:line="240" w:lineRule="auto"/>
              <w:ind w:left="504"/>
              <w:jc w:val="both"/>
            </w:pPr>
            <w:r>
              <w:t xml:space="preserve"> </w:t>
            </w:r>
          </w:p>
          <w:p w14:paraId="66A27A8B">
            <w:pPr>
              <w:spacing w:line="240" w:lineRule="auto"/>
              <w:ind w:left="504"/>
              <w:jc w:val="both"/>
            </w:pPr>
            <w:r>
              <w:t xml:space="preserve"> </w:t>
            </w:r>
          </w:p>
          <w:p w14:paraId="386B0AA2">
            <w:pPr>
              <w:spacing w:line="240" w:lineRule="auto"/>
              <w:ind w:left="272"/>
              <w:jc w:val="both"/>
            </w:pPr>
            <w:r>
              <w:t xml:space="preserve">3.90 </w:t>
            </w:r>
          </w:p>
          <w:p w14:paraId="16B9E277">
            <w:pPr>
              <w:spacing w:line="240" w:lineRule="auto"/>
              <w:ind w:left="504"/>
              <w:jc w:val="both"/>
            </w:pPr>
            <w:r>
              <w:t xml:space="preserve"> </w:t>
            </w:r>
          </w:p>
          <w:p w14:paraId="6401DC7E">
            <w:pPr>
              <w:spacing w:line="240" w:lineRule="auto"/>
              <w:ind w:left="504"/>
              <w:jc w:val="both"/>
            </w:pPr>
          </w:p>
          <w:p w14:paraId="004E910E">
            <w:pPr>
              <w:spacing w:line="240" w:lineRule="auto"/>
              <w:ind w:left="272"/>
              <w:jc w:val="both"/>
            </w:pPr>
            <w:r>
              <w:t xml:space="preserve">3.70 </w:t>
            </w:r>
          </w:p>
        </w:tc>
        <w:tc>
          <w:tcPr>
            <w:tcW w:w="1545" w:type="dxa"/>
            <w:tcBorders>
              <w:top w:val="single" w:color="000000" w:sz="4" w:space="0"/>
            </w:tcBorders>
          </w:tcPr>
          <w:p w14:paraId="5149CCDA">
            <w:pPr>
              <w:spacing w:line="240" w:lineRule="auto"/>
              <w:ind w:left="0" w:right="63"/>
              <w:jc w:val="both"/>
            </w:pPr>
            <w:r>
              <w:t xml:space="preserve">Highly Acceptable </w:t>
            </w:r>
          </w:p>
          <w:p w14:paraId="1EBC1CDD">
            <w:pPr>
              <w:spacing w:line="240" w:lineRule="auto"/>
              <w:ind w:left="0" w:right="1"/>
              <w:jc w:val="both"/>
            </w:pPr>
            <w:r>
              <w:t xml:space="preserve">Highly Acceptable </w:t>
            </w:r>
          </w:p>
          <w:p w14:paraId="163EDDD3">
            <w:pPr>
              <w:spacing w:line="240" w:lineRule="auto"/>
              <w:ind w:left="0" w:right="1"/>
              <w:jc w:val="both"/>
            </w:pPr>
            <w:r>
              <w:t xml:space="preserve">Highly Acceptable </w:t>
            </w:r>
          </w:p>
          <w:p w14:paraId="4517AE78">
            <w:pPr>
              <w:spacing w:line="240" w:lineRule="auto"/>
              <w:ind w:left="0" w:right="63"/>
              <w:jc w:val="both"/>
            </w:pPr>
            <w:r>
              <w:t xml:space="preserve"> </w:t>
            </w:r>
          </w:p>
          <w:p w14:paraId="71049DF1">
            <w:pPr>
              <w:spacing w:line="240" w:lineRule="auto"/>
              <w:ind w:left="0" w:right="1"/>
              <w:jc w:val="both"/>
            </w:pPr>
            <w:r>
              <w:t xml:space="preserve">Highly Acceptable </w:t>
            </w:r>
          </w:p>
          <w:p w14:paraId="011E5CDF">
            <w:pPr>
              <w:spacing w:line="240" w:lineRule="auto"/>
              <w:ind w:left="0" w:right="1"/>
              <w:jc w:val="both"/>
            </w:pPr>
          </w:p>
          <w:p w14:paraId="5CF2624B">
            <w:pPr>
              <w:spacing w:line="240" w:lineRule="auto"/>
              <w:ind w:left="0" w:right="1"/>
              <w:jc w:val="both"/>
            </w:pPr>
            <w:r>
              <w:t xml:space="preserve">Highly Acceptable  </w:t>
            </w:r>
          </w:p>
          <w:p w14:paraId="5CA2E831">
            <w:pPr>
              <w:spacing w:line="240" w:lineRule="auto"/>
              <w:ind w:left="0" w:right="63"/>
              <w:jc w:val="both"/>
            </w:pPr>
            <w:r>
              <w:t xml:space="preserve"> </w:t>
            </w:r>
          </w:p>
        </w:tc>
      </w:tr>
      <w:tr w14:paraId="20CA6EA5">
        <w:tblPrEx>
          <w:tblCellMar>
            <w:top w:w="4" w:type="dxa"/>
            <w:left w:w="0" w:type="dxa"/>
            <w:bottom w:w="0" w:type="dxa"/>
            <w:right w:w="61" w:type="dxa"/>
          </w:tblCellMar>
        </w:tblPrEx>
        <w:trPr>
          <w:trHeight w:val="281" w:hRule="atLeast"/>
        </w:trPr>
        <w:tc>
          <w:tcPr>
            <w:tcW w:w="5085" w:type="dxa"/>
            <w:tcBorders>
              <w:bottom w:val="single" w:color="000000" w:sz="4" w:space="0"/>
            </w:tcBorders>
          </w:tcPr>
          <w:p w14:paraId="3929B3C4">
            <w:pPr>
              <w:spacing w:line="240" w:lineRule="auto"/>
              <w:ind w:left="0"/>
              <w:jc w:val="both"/>
            </w:pPr>
          </w:p>
          <w:p w14:paraId="476E34E4">
            <w:pPr>
              <w:spacing w:line="240" w:lineRule="auto"/>
              <w:ind w:left="116"/>
              <w:jc w:val="both"/>
            </w:pPr>
            <w:r>
              <w:t xml:space="preserve">Average Weighted Mean </w:t>
            </w:r>
          </w:p>
        </w:tc>
        <w:tc>
          <w:tcPr>
            <w:tcW w:w="1875" w:type="dxa"/>
            <w:tcBorders>
              <w:bottom w:val="single" w:color="000000" w:sz="4" w:space="0"/>
            </w:tcBorders>
          </w:tcPr>
          <w:p w14:paraId="788BAD3A">
            <w:pPr>
              <w:spacing w:line="240" w:lineRule="auto"/>
              <w:ind w:left="0"/>
              <w:jc w:val="both"/>
            </w:pPr>
          </w:p>
          <w:p w14:paraId="19061AFC">
            <w:pPr>
              <w:spacing w:line="240" w:lineRule="auto"/>
              <w:ind w:left="272"/>
              <w:jc w:val="both"/>
            </w:pPr>
            <w:r>
              <w:t>3.86</w:t>
            </w:r>
          </w:p>
        </w:tc>
        <w:tc>
          <w:tcPr>
            <w:tcW w:w="1545" w:type="dxa"/>
            <w:tcBorders>
              <w:bottom w:val="single" w:color="000000" w:sz="4" w:space="0"/>
            </w:tcBorders>
          </w:tcPr>
          <w:p w14:paraId="77B3E3D6">
            <w:pPr>
              <w:spacing w:line="240" w:lineRule="auto"/>
              <w:ind w:left="0" w:right="63"/>
              <w:jc w:val="both"/>
            </w:pPr>
          </w:p>
          <w:p w14:paraId="074770CF">
            <w:pPr>
              <w:spacing w:line="240" w:lineRule="auto"/>
              <w:ind w:left="0" w:right="63"/>
              <w:jc w:val="both"/>
            </w:pPr>
            <w:r>
              <w:t xml:space="preserve">Highly Acceptable </w:t>
            </w:r>
          </w:p>
        </w:tc>
      </w:tr>
    </w:tbl>
    <w:p w14:paraId="5DAF484B">
      <w:pPr>
        <w:spacing w:after="5" w:line="276" w:lineRule="auto"/>
        <w:ind w:left="0" w:right="55"/>
        <w:jc w:val="both"/>
      </w:pPr>
    </w:p>
    <w:p w14:paraId="769E2DB1">
      <w:pPr>
        <w:spacing w:line="276" w:lineRule="auto"/>
        <w:ind w:left="720"/>
        <w:jc w:val="both"/>
        <w:rPr>
          <w:sz w:val="20"/>
          <w:szCs w:val="20"/>
        </w:rPr>
      </w:pPr>
      <w:r>
        <w:t xml:space="preserve">  </w:t>
      </w:r>
      <w:r>
        <w:rPr>
          <w:i/>
          <w:iCs/>
          <w:sz w:val="20"/>
          <w:szCs w:val="20"/>
        </w:rPr>
        <w:t xml:space="preserve">Legend:  </w:t>
      </w:r>
    </w:p>
    <w:tbl>
      <w:tblPr>
        <w:tblStyle w:val="32"/>
        <w:tblW w:w="6402" w:type="dxa"/>
        <w:tblInd w:w="0" w:type="dxa"/>
        <w:tblLayout w:type="fixed"/>
        <w:tblCellMar>
          <w:top w:w="0" w:type="dxa"/>
          <w:left w:w="0" w:type="dxa"/>
          <w:bottom w:w="0" w:type="dxa"/>
          <w:right w:w="0" w:type="dxa"/>
        </w:tblCellMar>
      </w:tblPr>
      <w:tblGrid>
        <w:gridCol w:w="3102"/>
        <w:gridCol w:w="2700"/>
        <w:gridCol w:w="600"/>
      </w:tblGrid>
      <w:tr w14:paraId="17DFDEC9">
        <w:tc>
          <w:tcPr>
            <w:tcW w:w="3102" w:type="dxa"/>
            <w:tcBorders>
              <w:top w:val="nil"/>
              <w:left w:val="nil"/>
              <w:bottom w:val="nil"/>
              <w:right w:val="nil"/>
            </w:tcBorders>
          </w:tcPr>
          <w:p w14:paraId="2F6241B9">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0657FF82">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03949DFD">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3DBE11D7">
            <w:pPr>
              <w:spacing w:line="259" w:lineRule="auto"/>
              <w:ind w:right="-345"/>
              <w:jc w:val="both"/>
              <w:rPr>
                <w:sz w:val="20"/>
                <w:szCs w:val="20"/>
              </w:rPr>
            </w:pPr>
            <w:r>
              <w:rPr>
                <w:i/>
                <w:iCs/>
                <w:sz w:val="20"/>
                <w:szCs w:val="20"/>
              </w:rPr>
              <w:t xml:space="preserve">Highly Acceptable </w:t>
            </w:r>
          </w:p>
          <w:p w14:paraId="676B996F">
            <w:pPr>
              <w:spacing w:line="259" w:lineRule="auto"/>
              <w:jc w:val="both"/>
              <w:rPr>
                <w:sz w:val="20"/>
                <w:szCs w:val="20"/>
              </w:rPr>
            </w:pPr>
            <w:r>
              <w:rPr>
                <w:i/>
                <w:iCs/>
                <w:sz w:val="20"/>
                <w:szCs w:val="20"/>
              </w:rPr>
              <w:t xml:space="preserve">Acceptable </w:t>
            </w:r>
          </w:p>
          <w:p w14:paraId="187C392A">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75EBDBBD">
            <w:pPr>
              <w:spacing w:line="259" w:lineRule="auto"/>
              <w:ind w:right="74"/>
              <w:jc w:val="both"/>
              <w:rPr>
                <w:sz w:val="20"/>
                <w:szCs w:val="20"/>
              </w:rPr>
            </w:pPr>
          </w:p>
        </w:tc>
      </w:tr>
      <w:tr w14:paraId="4D2D6578">
        <w:tblPrEx>
          <w:tblCellMar>
            <w:top w:w="0" w:type="dxa"/>
            <w:left w:w="0" w:type="dxa"/>
            <w:bottom w:w="0" w:type="dxa"/>
            <w:right w:w="0" w:type="dxa"/>
          </w:tblCellMar>
        </w:tblPrEx>
        <w:trPr>
          <w:trHeight w:val="128" w:hRule="atLeast"/>
        </w:trPr>
        <w:tc>
          <w:tcPr>
            <w:tcW w:w="3102" w:type="dxa"/>
            <w:tcBorders>
              <w:top w:val="nil"/>
              <w:left w:val="nil"/>
              <w:bottom w:val="nil"/>
              <w:right w:val="nil"/>
            </w:tcBorders>
          </w:tcPr>
          <w:p w14:paraId="70D75A74">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670AD36D">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0E14E19E">
            <w:pPr>
              <w:spacing w:line="259" w:lineRule="auto"/>
              <w:ind w:right="54"/>
              <w:jc w:val="both"/>
              <w:rPr>
                <w:sz w:val="20"/>
                <w:szCs w:val="20"/>
              </w:rPr>
            </w:pPr>
          </w:p>
        </w:tc>
      </w:tr>
    </w:tbl>
    <w:p w14:paraId="3508FA55">
      <w:pPr>
        <w:ind w:left="0"/>
        <w:jc w:val="both"/>
      </w:pPr>
      <w:r>
        <w:t xml:space="preserve"> </w:t>
      </w:r>
    </w:p>
    <w:p w14:paraId="5E6031F9">
      <w:pPr>
        <w:shd w:val="clear" w:color="auto" w:fill="FFFFFF"/>
        <w:spacing w:line="360" w:lineRule="auto"/>
        <w:ind w:left="720" w:firstLine="720"/>
        <w:jc w:val="both"/>
        <w:rPr>
          <w:color w:val="0F1115"/>
        </w:rPr>
      </w:pPr>
      <w:r>
        <w:rPr>
          <w:color w:val="0F1115"/>
        </w:rPr>
        <w:t>The CoRTEX device received highly positive feedback from teacher-evaluators in terms of usability, particularly for its connectivity options and operational simplicity. The highest-rated indicator reflects that the device offers excellent connectivity options for presentations and group learning, which is crucial in classroom settings where visual demonstration and collaborative activities are essential. This connectivity enhances teaching flexibility and student participation by enabling seamless sharing of mathematical solutions.</w:t>
      </w:r>
    </w:p>
    <w:p w14:paraId="7D1C469B">
      <w:pPr>
        <w:shd w:val="clear" w:color="auto" w:fill="FFFFFF"/>
        <w:spacing w:line="360" w:lineRule="auto"/>
        <w:ind w:left="720" w:firstLine="720"/>
        <w:jc w:val="both"/>
        <w:rPr>
          <w:color w:val="0F1115"/>
        </w:rPr>
      </w:pPr>
      <w:r>
        <w:rPr>
          <w:color w:val="0F1115"/>
        </w:rPr>
        <w:t>The device also scored highly in ease of operation without training (3.90) and computational accuracy (3.90), indicating its strong capability to deliver reliable results while maintaining user-friendly operation. Features that ensure immediate usability and precise mathematical outputs enable teachers to focus on instruction rather than device management. As emphasized by Davis (1989) in the Technology Acceptance Model, both perceived ease of use and perceived usefulness are critical factors for technology adoption in educational settings.</w:t>
      </w:r>
    </w:p>
    <w:p w14:paraId="56052F28">
      <w:pPr>
        <w:shd w:val="clear" w:color="auto" w:fill="FFFFFF"/>
        <w:spacing w:before="240" w:line="360" w:lineRule="auto"/>
        <w:ind w:left="720" w:firstLine="720"/>
        <w:jc w:val="both"/>
        <w:rPr>
          <w:color w:val="0F1115"/>
        </w:rPr>
      </w:pPr>
      <w:r>
        <w:rPr>
          <w:color w:val="0F1115"/>
        </w:rPr>
        <w:t>While the device's cross-subject integration received the lowest rating among the indicators (3.70), this still falls within the "Highly Acceptable" range, suggesting opportunities for expanding interdisciplinary applications. Enhancing connections with physics, engineering, and other STEM disciplines could further broaden its educational impact. According to Mishra and Koehler's (2006) TPACK framework, technological tools that span multiple content areas provide greater educational value by supporting integrated learning approaches.</w:t>
      </w:r>
    </w:p>
    <w:p w14:paraId="6B402A46">
      <w:pPr>
        <w:shd w:val="clear" w:color="auto" w:fill="FFFFFF"/>
        <w:spacing w:line="360" w:lineRule="auto"/>
        <w:ind w:left="720" w:firstLine="720"/>
        <w:jc w:val="both"/>
        <w:rPr>
          <w:color w:val="0F1115"/>
        </w:rPr>
      </w:pPr>
      <w:r>
        <w:rPr>
          <w:color w:val="0F1115"/>
        </w:rPr>
        <w:t>Additionally, teacher-evaluators recognized that the device's user-friendly interface for both teachers and students (3.80) contributes significantly to its classroom implementation success. Strengthening interface design elements could further optimize the user experience across different skill levels. This aligns with Nielsen's (1994) usability principles, which emphasize that consistent, intuitive interfaces reduce cognitive load and improve learning efficiency.</w:t>
      </w:r>
    </w:p>
    <w:p w14:paraId="5B42D45A">
      <w:pPr>
        <w:shd w:val="clear" w:color="auto" w:fill="FFFFFF"/>
        <w:spacing w:line="360" w:lineRule="auto"/>
        <w:ind w:left="720" w:firstLine="720"/>
        <w:jc w:val="both"/>
        <w:rPr>
          <w:color w:val="0F1115"/>
        </w:rPr>
      </w:pPr>
      <w:r>
        <w:rPr>
          <w:color w:val="0F1115"/>
        </w:rPr>
        <w:t>In conclusion, the CoRTEX device demonstrates strong usability through its robust connectivity features, operational simplicity, and reliable performance. Although enhanced interdisciplinary integration could be developed, its overall usability effectively supports dynamic mathematics instruction, making it a highly acceptable and valuable educational technology tool.</w:t>
      </w:r>
    </w:p>
    <w:p w14:paraId="78A0526C">
      <w:pPr>
        <w:spacing w:after="5" w:line="368" w:lineRule="auto"/>
        <w:ind w:left="729" w:right="55" w:firstLine="721"/>
        <w:jc w:val="both"/>
      </w:pPr>
      <w:r>
        <w:rPr>
          <w:b/>
          <w:bCs/>
        </w:rPr>
        <w:t xml:space="preserve">Technical Aspects. </w:t>
      </w:r>
      <w:r>
        <w:t xml:space="preserve">Table 7 shows the level of acceptability of CoRTEX by teacher-evaluators in terms of technical aspects. The indicator with the highest mean of 4.00, interpreted as Highly Acceptable, is </w:t>
      </w:r>
      <w:r>
        <w:rPr>
          <w:i/>
          <w:iCs/>
        </w:rPr>
        <w:t>“The device works even without a stable internet connection.”</w:t>
      </w:r>
      <w:r>
        <w:t xml:space="preserve"> This finding demonstrates that the CoRTEX device is designed with reliable offline functionality, ensuring that users can operate it efficiently even in areas with limited or unstable connectivity. Conversely, the lowest indicator, </w:t>
      </w:r>
      <w:r>
        <w:rPr>
          <w:i/>
          <w:iCs/>
        </w:rPr>
        <w:t>“The computation and response time is fast,”</w:t>
      </w:r>
      <w:r>
        <w:t xml:space="preserve"> obtained a mean score of 3.60, also interpreted as Highly Acceptable. Although the system performs well overall, this result indicates that minor enhancements in processing speed could further optimize user experience, particularly during complex computational tasks. Overall, the level of acceptability of the device as rated by teacher-evaluators in terms of technical aspects is 3.84, interpreted as Highly Acceptable.</w:t>
      </w:r>
    </w:p>
    <w:p w14:paraId="10459F94">
      <w:pPr>
        <w:spacing w:after="5" w:line="250" w:lineRule="auto"/>
        <w:ind w:left="10" w:right="63" w:firstLine="721"/>
        <w:jc w:val="both"/>
      </w:pPr>
    </w:p>
    <w:p w14:paraId="6F46BDE1">
      <w:pPr>
        <w:spacing w:after="5" w:line="250" w:lineRule="auto"/>
        <w:ind w:left="10" w:right="63"/>
        <w:jc w:val="center"/>
        <w:rPr>
          <w:b/>
          <w:bCs/>
        </w:rPr>
      </w:pPr>
    </w:p>
    <w:p w14:paraId="6C92A3C9">
      <w:pPr>
        <w:spacing w:after="5" w:line="250" w:lineRule="auto"/>
        <w:ind w:left="10" w:right="63"/>
        <w:jc w:val="center"/>
        <w:rPr>
          <w:b/>
          <w:bCs/>
        </w:rPr>
      </w:pPr>
    </w:p>
    <w:p w14:paraId="412ED790">
      <w:pPr>
        <w:spacing w:after="5" w:line="250" w:lineRule="auto"/>
        <w:ind w:left="10" w:right="63"/>
        <w:jc w:val="center"/>
        <w:rPr>
          <w:b/>
          <w:bCs/>
        </w:rPr>
      </w:pPr>
    </w:p>
    <w:p w14:paraId="06FB98DD">
      <w:pPr>
        <w:spacing w:after="5" w:line="250" w:lineRule="auto"/>
        <w:ind w:left="10" w:right="63"/>
        <w:jc w:val="center"/>
        <w:rPr>
          <w:b/>
          <w:bCs/>
        </w:rPr>
      </w:pPr>
      <w:r>
        <w:rPr>
          <w:b/>
          <w:bCs/>
        </w:rPr>
        <w:t xml:space="preserve">Table 7  </w:t>
      </w:r>
    </w:p>
    <w:p w14:paraId="56DE7280">
      <w:pPr>
        <w:ind w:left="7"/>
        <w:jc w:val="center"/>
      </w:pPr>
      <w:r>
        <w:rPr>
          <w:b/>
          <w:bCs/>
        </w:rPr>
        <w:t xml:space="preserve">Acceptability of CoRTEX: A CNN-Based Mathematical Device for Solving Rational Equations and  Rational Functions in terms of Technical Aspects </w:t>
      </w:r>
    </w:p>
    <w:tbl>
      <w:tblPr>
        <w:tblStyle w:val="33"/>
        <w:tblW w:w="8507" w:type="dxa"/>
        <w:tblInd w:w="108" w:type="dxa"/>
        <w:tblLayout w:type="fixed"/>
        <w:tblCellMar>
          <w:top w:w="4" w:type="dxa"/>
          <w:left w:w="0" w:type="dxa"/>
          <w:bottom w:w="0" w:type="dxa"/>
          <w:right w:w="180" w:type="dxa"/>
        </w:tblCellMar>
      </w:tblPr>
      <w:tblGrid>
        <w:gridCol w:w="5725"/>
        <w:gridCol w:w="1321"/>
        <w:gridCol w:w="1461"/>
      </w:tblGrid>
      <w:tr w14:paraId="236E6FCF">
        <w:tblPrEx>
          <w:tblCellMar>
            <w:top w:w="4" w:type="dxa"/>
            <w:left w:w="0" w:type="dxa"/>
            <w:bottom w:w="0" w:type="dxa"/>
            <w:right w:w="180" w:type="dxa"/>
          </w:tblCellMar>
        </w:tblPrEx>
        <w:trPr>
          <w:trHeight w:val="560" w:hRule="atLeast"/>
        </w:trPr>
        <w:tc>
          <w:tcPr>
            <w:tcW w:w="5725" w:type="dxa"/>
            <w:tcBorders>
              <w:top w:val="single" w:color="000000" w:sz="4" w:space="0"/>
              <w:left w:val="nil"/>
              <w:bottom w:val="single" w:color="000000" w:sz="4" w:space="0"/>
              <w:right w:val="nil"/>
            </w:tcBorders>
          </w:tcPr>
          <w:p w14:paraId="5A92AEDD">
            <w:pPr>
              <w:spacing w:line="259" w:lineRule="auto"/>
              <w:ind w:left="116"/>
              <w:jc w:val="both"/>
            </w:pPr>
            <w:r>
              <w:t xml:space="preserve">Indicators </w:t>
            </w:r>
          </w:p>
        </w:tc>
        <w:tc>
          <w:tcPr>
            <w:tcW w:w="1321" w:type="dxa"/>
            <w:tcBorders>
              <w:top w:val="single" w:color="000000" w:sz="4" w:space="0"/>
              <w:left w:val="nil"/>
              <w:bottom w:val="single" w:color="000000" w:sz="4" w:space="0"/>
              <w:right w:val="nil"/>
            </w:tcBorders>
          </w:tcPr>
          <w:p w14:paraId="109006FC">
            <w:pPr>
              <w:spacing w:line="259" w:lineRule="auto"/>
              <w:ind w:left="204"/>
              <w:jc w:val="both"/>
            </w:pPr>
            <w:r>
              <w:t xml:space="preserve">Weighted Mean </w:t>
            </w:r>
          </w:p>
        </w:tc>
        <w:tc>
          <w:tcPr>
            <w:tcW w:w="1461" w:type="dxa"/>
            <w:tcBorders>
              <w:top w:val="single" w:color="000000" w:sz="4" w:space="0"/>
              <w:left w:val="nil"/>
              <w:bottom w:val="single" w:color="000000" w:sz="4" w:space="0"/>
              <w:right w:val="nil"/>
            </w:tcBorders>
          </w:tcPr>
          <w:p w14:paraId="01CEDBD6">
            <w:pPr>
              <w:spacing w:line="259" w:lineRule="auto"/>
              <w:ind w:left="90" w:right="-435"/>
              <w:jc w:val="both"/>
            </w:pPr>
            <w:r>
              <w:t xml:space="preserve">Interpretatio n </w:t>
            </w:r>
          </w:p>
        </w:tc>
      </w:tr>
      <w:tr w14:paraId="4409F644">
        <w:tblPrEx>
          <w:tblCellMar>
            <w:top w:w="4" w:type="dxa"/>
            <w:left w:w="0" w:type="dxa"/>
            <w:bottom w:w="0" w:type="dxa"/>
            <w:right w:w="180" w:type="dxa"/>
          </w:tblCellMar>
        </w:tblPrEx>
        <w:trPr>
          <w:trHeight w:val="3000" w:hRule="atLeast"/>
        </w:trPr>
        <w:tc>
          <w:tcPr>
            <w:tcW w:w="5725" w:type="dxa"/>
            <w:tcBorders>
              <w:top w:val="single" w:color="000000" w:sz="4" w:space="0"/>
              <w:left w:val="nil"/>
              <w:bottom w:val="nil"/>
              <w:right w:val="nil"/>
            </w:tcBorders>
          </w:tcPr>
          <w:p w14:paraId="58300B1B">
            <w:pPr>
              <w:numPr>
                <w:ilvl w:val="0"/>
                <w:numId w:val="19"/>
              </w:numPr>
              <w:spacing w:line="240" w:lineRule="auto"/>
              <w:ind w:hanging="360"/>
              <w:jc w:val="both"/>
            </w:pPr>
            <w:r>
              <w:t xml:space="preserve">The device runs smoothly and without technical glitches.  </w:t>
            </w:r>
          </w:p>
          <w:p w14:paraId="4FBCAFC8">
            <w:pPr>
              <w:numPr>
                <w:ilvl w:val="0"/>
                <w:numId w:val="19"/>
              </w:numPr>
              <w:spacing w:line="240" w:lineRule="auto"/>
              <w:ind w:hanging="360"/>
              <w:jc w:val="both"/>
            </w:pPr>
            <w:r>
              <w:t xml:space="preserve">The computation and response time is fast. </w:t>
            </w:r>
          </w:p>
          <w:p w14:paraId="4F559B66">
            <w:pPr>
              <w:spacing w:line="240" w:lineRule="auto"/>
              <w:ind w:left="476"/>
              <w:jc w:val="both"/>
            </w:pPr>
          </w:p>
          <w:p w14:paraId="20A122CA">
            <w:pPr>
              <w:numPr>
                <w:ilvl w:val="0"/>
                <w:numId w:val="19"/>
              </w:numPr>
              <w:spacing w:after="40" w:line="240" w:lineRule="auto"/>
              <w:ind w:hanging="360"/>
              <w:jc w:val="both"/>
            </w:pPr>
            <w:r>
              <w:t>The device works even without a stable internet connection.</w:t>
            </w:r>
          </w:p>
          <w:p w14:paraId="4D788CC1">
            <w:pPr>
              <w:numPr>
                <w:ilvl w:val="0"/>
                <w:numId w:val="19"/>
              </w:numPr>
              <w:spacing w:line="241" w:lineRule="auto"/>
              <w:ind w:hanging="360"/>
              <w:jc w:val="both"/>
            </w:pPr>
            <w:r>
              <w:t xml:space="preserve">The device produces consistent results across tests. </w:t>
            </w:r>
          </w:p>
          <w:p w14:paraId="278684D1">
            <w:pPr>
              <w:spacing w:line="241" w:lineRule="auto"/>
              <w:ind w:left="476"/>
              <w:jc w:val="both"/>
            </w:pPr>
          </w:p>
          <w:p w14:paraId="14371CD1">
            <w:pPr>
              <w:numPr>
                <w:ilvl w:val="0"/>
                <w:numId w:val="19"/>
              </w:numPr>
              <w:spacing w:line="259" w:lineRule="auto"/>
              <w:ind w:hanging="360"/>
              <w:jc w:val="both"/>
            </w:pPr>
            <w:r>
              <w:t>The device has dependable power and hardware performance.</w:t>
            </w:r>
          </w:p>
        </w:tc>
        <w:tc>
          <w:tcPr>
            <w:tcW w:w="1321" w:type="dxa"/>
            <w:tcBorders>
              <w:top w:val="single" w:color="000000" w:sz="4" w:space="0"/>
              <w:left w:val="nil"/>
              <w:bottom w:val="nil"/>
              <w:right w:val="nil"/>
            </w:tcBorders>
          </w:tcPr>
          <w:p w14:paraId="6CF9B1A5">
            <w:pPr>
              <w:spacing w:line="259" w:lineRule="auto"/>
              <w:ind w:left="268"/>
              <w:jc w:val="both"/>
            </w:pPr>
            <w:r>
              <w:t xml:space="preserve">3.90 </w:t>
            </w:r>
          </w:p>
          <w:p w14:paraId="4EA30DFD">
            <w:pPr>
              <w:spacing w:line="259" w:lineRule="auto"/>
              <w:ind w:left="504"/>
              <w:jc w:val="both"/>
            </w:pPr>
            <w:r>
              <w:t xml:space="preserve"> </w:t>
            </w:r>
          </w:p>
          <w:p w14:paraId="0055FCD3">
            <w:pPr>
              <w:spacing w:line="259" w:lineRule="auto"/>
              <w:ind w:left="268"/>
              <w:jc w:val="both"/>
            </w:pPr>
            <w:r>
              <w:t xml:space="preserve">3.60 </w:t>
            </w:r>
          </w:p>
          <w:p w14:paraId="4316BB0D">
            <w:pPr>
              <w:spacing w:line="259" w:lineRule="auto"/>
              <w:ind w:left="268"/>
              <w:jc w:val="both"/>
            </w:pPr>
          </w:p>
          <w:p w14:paraId="50099CFB">
            <w:pPr>
              <w:spacing w:line="259" w:lineRule="auto"/>
              <w:ind w:left="268"/>
              <w:jc w:val="both"/>
            </w:pPr>
            <w:r>
              <w:t xml:space="preserve">4.00 </w:t>
            </w:r>
          </w:p>
          <w:p w14:paraId="3BA99B56">
            <w:pPr>
              <w:spacing w:line="259" w:lineRule="auto"/>
              <w:ind w:left="504"/>
              <w:jc w:val="both"/>
            </w:pPr>
            <w:r>
              <w:t xml:space="preserve"> </w:t>
            </w:r>
          </w:p>
          <w:p w14:paraId="469D3DC2">
            <w:pPr>
              <w:spacing w:line="259" w:lineRule="auto"/>
              <w:ind w:left="268"/>
              <w:jc w:val="both"/>
            </w:pPr>
            <w:r>
              <w:t xml:space="preserve">3.90 </w:t>
            </w:r>
          </w:p>
          <w:p w14:paraId="48CC0F29">
            <w:pPr>
              <w:spacing w:line="259" w:lineRule="auto"/>
              <w:ind w:left="0"/>
              <w:jc w:val="both"/>
            </w:pPr>
            <w:r>
              <w:t xml:space="preserve">     </w:t>
            </w:r>
          </w:p>
          <w:p w14:paraId="52AB9D34">
            <w:pPr>
              <w:spacing w:line="259" w:lineRule="auto"/>
              <w:ind w:left="0"/>
              <w:jc w:val="both"/>
            </w:pPr>
            <w:r>
              <w:t xml:space="preserve">     3.80 </w:t>
            </w:r>
          </w:p>
        </w:tc>
        <w:tc>
          <w:tcPr>
            <w:tcW w:w="1461" w:type="dxa"/>
            <w:tcBorders>
              <w:top w:val="single" w:color="000000" w:sz="4" w:space="0"/>
              <w:left w:val="nil"/>
              <w:bottom w:val="nil"/>
              <w:right w:val="nil"/>
            </w:tcBorders>
          </w:tcPr>
          <w:p w14:paraId="0E6CBAA9">
            <w:pPr>
              <w:spacing w:line="259" w:lineRule="auto"/>
              <w:ind w:left="0"/>
              <w:jc w:val="both"/>
            </w:pPr>
            <w:r>
              <w:t xml:space="preserve">Highly Acceptable </w:t>
            </w:r>
          </w:p>
          <w:p w14:paraId="1132672F">
            <w:pPr>
              <w:spacing w:line="259" w:lineRule="auto"/>
              <w:ind w:left="0"/>
              <w:jc w:val="both"/>
            </w:pPr>
            <w:r>
              <w:t>Highly Acceptable</w:t>
            </w:r>
          </w:p>
          <w:p w14:paraId="613FB348">
            <w:pPr>
              <w:spacing w:line="259" w:lineRule="auto"/>
              <w:ind w:left="0"/>
              <w:jc w:val="both"/>
            </w:pPr>
            <w:r>
              <w:t xml:space="preserve">Highly Acceptable  </w:t>
            </w:r>
          </w:p>
          <w:p w14:paraId="41BE1D45">
            <w:pPr>
              <w:spacing w:line="259" w:lineRule="auto"/>
              <w:ind w:left="0"/>
              <w:jc w:val="both"/>
            </w:pPr>
            <w:r>
              <w:t xml:space="preserve">Highly Acceptable </w:t>
            </w:r>
          </w:p>
          <w:p w14:paraId="2786A501">
            <w:pPr>
              <w:spacing w:line="259" w:lineRule="auto"/>
              <w:ind w:left="0"/>
              <w:jc w:val="both"/>
            </w:pPr>
            <w:r>
              <w:t xml:space="preserve">Highly Acceptable </w:t>
            </w:r>
          </w:p>
        </w:tc>
      </w:tr>
      <w:tr w14:paraId="002F65B5">
        <w:tblPrEx>
          <w:tblCellMar>
            <w:top w:w="4" w:type="dxa"/>
            <w:left w:w="0" w:type="dxa"/>
            <w:bottom w:w="0" w:type="dxa"/>
            <w:right w:w="180" w:type="dxa"/>
          </w:tblCellMar>
        </w:tblPrEx>
        <w:trPr>
          <w:trHeight w:val="277" w:hRule="atLeast"/>
        </w:trPr>
        <w:tc>
          <w:tcPr>
            <w:tcW w:w="5725" w:type="dxa"/>
            <w:tcBorders>
              <w:top w:val="nil"/>
              <w:left w:val="nil"/>
              <w:bottom w:val="single" w:color="000000" w:sz="4" w:space="0"/>
              <w:right w:val="nil"/>
            </w:tcBorders>
          </w:tcPr>
          <w:p w14:paraId="62661059">
            <w:pPr>
              <w:spacing w:line="259" w:lineRule="auto"/>
              <w:ind w:left="116"/>
              <w:jc w:val="both"/>
            </w:pPr>
            <w:r>
              <w:t xml:space="preserve">Average Weighted Mean </w:t>
            </w:r>
          </w:p>
        </w:tc>
        <w:tc>
          <w:tcPr>
            <w:tcW w:w="1321" w:type="dxa"/>
            <w:tcBorders>
              <w:top w:val="nil"/>
              <w:left w:val="nil"/>
              <w:bottom w:val="single" w:color="000000" w:sz="4" w:space="0"/>
              <w:right w:val="nil"/>
            </w:tcBorders>
          </w:tcPr>
          <w:p w14:paraId="15733281">
            <w:pPr>
              <w:spacing w:line="259" w:lineRule="auto"/>
              <w:ind w:left="268"/>
              <w:jc w:val="both"/>
            </w:pPr>
            <w:r>
              <w:t xml:space="preserve">3.84 </w:t>
            </w:r>
          </w:p>
        </w:tc>
        <w:tc>
          <w:tcPr>
            <w:tcW w:w="1461" w:type="dxa"/>
            <w:tcBorders>
              <w:top w:val="nil"/>
              <w:left w:val="nil"/>
              <w:bottom w:val="single" w:color="000000" w:sz="4" w:space="0"/>
              <w:right w:val="nil"/>
            </w:tcBorders>
          </w:tcPr>
          <w:p w14:paraId="3A6009BF">
            <w:pPr>
              <w:spacing w:line="259" w:lineRule="auto"/>
              <w:ind w:left="0"/>
              <w:jc w:val="both"/>
            </w:pPr>
            <w:r>
              <w:t xml:space="preserve">Highly Acceptable </w:t>
            </w:r>
          </w:p>
        </w:tc>
      </w:tr>
    </w:tbl>
    <w:p w14:paraId="29845E85">
      <w:pPr>
        <w:ind w:left="731"/>
        <w:jc w:val="both"/>
        <w:rPr>
          <w:sz w:val="20"/>
          <w:szCs w:val="20"/>
        </w:rPr>
      </w:pPr>
      <w:r>
        <w:rPr>
          <w:i/>
          <w:iCs/>
          <w:sz w:val="20"/>
          <w:szCs w:val="20"/>
        </w:rPr>
        <w:t xml:space="preserve">Legend:  </w:t>
      </w:r>
    </w:p>
    <w:tbl>
      <w:tblPr>
        <w:tblStyle w:val="34"/>
        <w:tblW w:w="6402" w:type="dxa"/>
        <w:tblInd w:w="0" w:type="dxa"/>
        <w:tblLayout w:type="fixed"/>
        <w:tblCellMar>
          <w:top w:w="0" w:type="dxa"/>
          <w:left w:w="0" w:type="dxa"/>
          <w:bottom w:w="0" w:type="dxa"/>
          <w:right w:w="0" w:type="dxa"/>
        </w:tblCellMar>
      </w:tblPr>
      <w:tblGrid>
        <w:gridCol w:w="3102"/>
        <w:gridCol w:w="2700"/>
        <w:gridCol w:w="600"/>
      </w:tblGrid>
      <w:tr w14:paraId="2DB1041A">
        <w:tblPrEx>
          <w:tblCellMar>
            <w:top w:w="0" w:type="dxa"/>
            <w:left w:w="0" w:type="dxa"/>
            <w:bottom w:w="0" w:type="dxa"/>
            <w:right w:w="0" w:type="dxa"/>
          </w:tblCellMar>
        </w:tblPrEx>
        <w:tc>
          <w:tcPr>
            <w:tcW w:w="3102" w:type="dxa"/>
            <w:tcBorders>
              <w:top w:val="nil"/>
              <w:left w:val="nil"/>
              <w:bottom w:val="nil"/>
              <w:right w:val="nil"/>
            </w:tcBorders>
          </w:tcPr>
          <w:p w14:paraId="7E165F37">
            <w:pPr>
              <w:tabs>
                <w:tab w:val="center" w:pos="721"/>
                <w:tab w:val="center" w:pos="2237"/>
              </w:tabs>
              <w:spacing w:line="259" w:lineRule="auto"/>
              <w:rPr>
                <w:sz w:val="20"/>
                <w:szCs w:val="20"/>
              </w:rPr>
            </w:pPr>
            <w:r>
              <w:rPr>
                <w:sz w:val="20"/>
                <w:szCs w:val="20"/>
              </w:rPr>
              <w:tab/>
            </w:r>
            <w:r>
              <w:rPr>
                <w:sz w:val="20"/>
                <w:szCs w:val="20"/>
                <w:vertAlign w:val="superscript"/>
              </w:rPr>
              <w:t xml:space="preserve"> </w:t>
            </w:r>
            <w:r>
              <w:rPr>
                <w:i/>
                <w:iCs/>
                <w:sz w:val="20"/>
                <w:szCs w:val="20"/>
              </w:rPr>
              <w:t xml:space="preserve">3.26-4.00 </w:t>
            </w:r>
          </w:p>
          <w:p w14:paraId="05814E08">
            <w:pPr>
              <w:tabs>
                <w:tab w:val="center" w:pos="2237"/>
              </w:tabs>
              <w:spacing w:line="259" w:lineRule="auto"/>
              <w:rPr>
                <w:sz w:val="20"/>
                <w:szCs w:val="20"/>
              </w:rPr>
            </w:pPr>
            <w:r>
              <w:rPr>
                <w:sz w:val="20"/>
                <w:szCs w:val="20"/>
                <w:vertAlign w:val="superscript"/>
              </w:rPr>
              <w:t xml:space="preserve"> </w:t>
            </w:r>
            <w:r>
              <w:rPr>
                <w:sz w:val="20"/>
                <w:szCs w:val="20"/>
                <w:vertAlign w:val="superscript"/>
              </w:rPr>
              <w:tab/>
            </w:r>
            <w:r>
              <w:rPr>
                <w:i/>
                <w:iCs/>
                <w:sz w:val="20"/>
                <w:szCs w:val="20"/>
              </w:rPr>
              <w:t xml:space="preserve">2.51-3.25 </w:t>
            </w:r>
          </w:p>
          <w:p w14:paraId="497D469F">
            <w:pPr>
              <w:spacing w:line="259" w:lineRule="auto"/>
              <w:rPr>
                <w:sz w:val="20"/>
                <w:szCs w:val="20"/>
              </w:rPr>
            </w:pPr>
            <w:r>
              <w:rPr>
                <w:sz w:val="20"/>
                <w:szCs w:val="20"/>
              </w:rPr>
              <w:t xml:space="preserve">            </w:t>
            </w:r>
            <w:r>
              <w:rPr>
                <w:sz w:val="20"/>
                <w:szCs w:val="20"/>
                <w:vertAlign w:val="subscript"/>
              </w:rPr>
              <w:t xml:space="preserve">                </w:t>
            </w:r>
            <w:r>
              <w:rPr>
                <w:i/>
                <w:iCs/>
                <w:sz w:val="20"/>
                <w:szCs w:val="20"/>
              </w:rPr>
              <w:t xml:space="preserve">1.76-2.50 </w:t>
            </w:r>
          </w:p>
        </w:tc>
        <w:tc>
          <w:tcPr>
            <w:tcW w:w="2700" w:type="dxa"/>
            <w:tcBorders>
              <w:top w:val="nil"/>
              <w:left w:val="nil"/>
              <w:bottom w:val="nil"/>
              <w:right w:val="nil"/>
            </w:tcBorders>
          </w:tcPr>
          <w:p w14:paraId="59FBA6C7">
            <w:pPr>
              <w:spacing w:line="259" w:lineRule="auto"/>
              <w:ind w:right="-345"/>
              <w:jc w:val="both"/>
              <w:rPr>
                <w:sz w:val="20"/>
                <w:szCs w:val="20"/>
              </w:rPr>
            </w:pPr>
            <w:r>
              <w:rPr>
                <w:i/>
                <w:iCs/>
                <w:sz w:val="20"/>
                <w:szCs w:val="20"/>
              </w:rPr>
              <w:t xml:space="preserve">Highly Acceptable </w:t>
            </w:r>
          </w:p>
          <w:p w14:paraId="6B940495">
            <w:pPr>
              <w:spacing w:line="259" w:lineRule="auto"/>
              <w:jc w:val="both"/>
              <w:rPr>
                <w:sz w:val="20"/>
                <w:szCs w:val="20"/>
              </w:rPr>
            </w:pPr>
            <w:r>
              <w:rPr>
                <w:i/>
                <w:iCs/>
                <w:sz w:val="20"/>
                <w:szCs w:val="20"/>
              </w:rPr>
              <w:t xml:space="preserve">Acceptable </w:t>
            </w:r>
          </w:p>
          <w:p w14:paraId="30343695">
            <w:pPr>
              <w:spacing w:line="259" w:lineRule="auto"/>
              <w:jc w:val="both"/>
              <w:rPr>
                <w:sz w:val="20"/>
                <w:szCs w:val="20"/>
              </w:rPr>
            </w:pPr>
            <w:r>
              <w:rPr>
                <w:i/>
                <w:iCs/>
                <w:sz w:val="20"/>
                <w:szCs w:val="20"/>
              </w:rPr>
              <w:t xml:space="preserve">Fairly Acceptable </w:t>
            </w:r>
          </w:p>
        </w:tc>
        <w:tc>
          <w:tcPr>
            <w:tcW w:w="600" w:type="dxa"/>
            <w:tcBorders>
              <w:top w:val="nil"/>
              <w:left w:val="nil"/>
              <w:bottom w:val="nil"/>
              <w:right w:val="nil"/>
            </w:tcBorders>
          </w:tcPr>
          <w:p w14:paraId="2F86ECF1">
            <w:pPr>
              <w:spacing w:line="259" w:lineRule="auto"/>
              <w:ind w:right="74"/>
              <w:jc w:val="both"/>
              <w:rPr>
                <w:sz w:val="20"/>
                <w:szCs w:val="20"/>
              </w:rPr>
            </w:pPr>
          </w:p>
        </w:tc>
      </w:tr>
      <w:tr w14:paraId="2EB8023F">
        <w:tblPrEx>
          <w:tblCellMar>
            <w:top w:w="0" w:type="dxa"/>
            <w:left w:w="0" w:type="dxa"/>
            <w:bottom w:w="0" w:type="dxa"/>
            <w:right w:w="0" w:type="dxa"/>
          </w:tblCellMar>
        </w:tblPrEx>
        <w:trPr>
          <w:trHeight w:val="128" w:hRule="atLeast"/>
        </w:trPr>
        <w:tc>
          <w:tcPr>
            <w:tcW w:w="3102" w:type="dxa"/>
            <w:tcBorders>
              <w:top w:val="nil"/>
              <w:left w:val="nil"/>
              <w:bottom w:val="nil"/>
              <w:right w:val="nil"/>
            </w:tcBorders>
          </w:tcPr>
          <w:p w14:paraId="36E43652">
            <w:pPr>
              <w:spacing w:line="259" w:lineRule="auto"/>
              <w:ind w:left="0"/>
              <w:rPr>
                <w:sz w:val="20"/>
                <w:szCs w:val="20"/>
              </w:rPr>
            </w:pPr>
            <w:r>
              <w:rPr>
                <w:i/>
                <w:iCs/>
                <w:sz w:val="20"/>
                <w:szCs w:val="20"/>
              </w:rPr>
              <w:t xml:space="preserve">                                    1.00-1.75 </w:t>
            </w:r>
          </w:p>
        </w:tc>
        <w:tc>
          <w:tcPr>
            <w:tcW w:w="2700" w:type="dxa"/>
            <w:tcBorders>
              <w:top w:val="nil"/>
              <w:left w:val="nil"/>
              <w:bottom w:val="nil"/>
              <w:right w:val="nil"/>
            </w:tcBorders>
          </w:tcPr>
          <w:p w14:paraId="00FA9650">
            <w:pPr>
              <w:spacing w:line="259" w:lineRule="auto"/>
              <w:jc w:val="both"/>
              <w:rPr>
                <w:sz w:val="20"/>
                <w:szCs w:val="20"/>
              </w:rPr>
            </w:pPr>
            <w:r>
              <w:rPr>
                <w:i/>
                <w:iCs/>
                <w:sz w:val="20"/>
                <w:szCs w:val="20"/>
              </w:rPr>
              <w:t xml:space="preserve">Not Acceptable </w:t>
            </w:r>
          </w:p>
        </w:tc>
        <w:tc>
          <w:tcPr>
            <w:tcW w:w="600" w:type="dxa"/>
            <w:tcBorders>
              <w:top w:val="nil"/>
              <w:left w:val="nil"/>
              <w:bottom w:val="nil"/>
              <w:right w:val="nil"/>
            </w:tcBorders>
          </w:tcPr>
          <w:p w14:paraId="54078FFA">
            <w:pPr>
              <w:spacing w:line="259" w:lineRule="auto"/>
              <w:ind w:right="54"/>
              <w:jc w:val="both"/>
              <w:rPr>
                <w:sz w:val="20"/>
                <w:szCs w:val="20"/>
              </w:rPr>
            </w:pPr>
          </w:p>
        </w:tc>
      </w:tr>
    </w:tbl>
    <w:p w14:paraId="7614EE97">
      <w:pPr>
        <w:tabs>
          <w:tab w:val="center" w:pos="2241"/>
          <w:tab w:val="center" w:pos="3784"/>
          <w:tab w:val="center" w:pos="6205"/>
        </w:tabs>
        <w:spacing w:after="27"/>
        <w:ind w:left="0"/>
        <w:jc w:val="both"/>
      </w:pPr>
      <w:r>
        <w:rPr>
          <w:i/>
          <w:iCs/>
        </w:rPr>
        <w:tab/>
      </w:r>
      <w:r>
        <w:rPr>
          <w:i/>
          <w:iCs/>
        </w:rPr>
        <w:t xml:space="preserve"> </w:t>
      </w:r>
    </w:p>
    <w:p w14:paraId="209B84E7">
      <w:pPr>
        <w:spacing w:after="5" w:line="360" w:lineRule="auto"/>
        <w:ind w:left="729" w:right="55" w:firstLine="721"/>
        <w:jc w:val="both"/>
      </w:pPr>
      <w:r>
        <w:t>The CoRTEX device’s ability to operate without a stable internet connection highlights its strong reliability and adaptability in various educational settings. This feature ensures that students and teachers can use the device seamlessly during classes, even in areas where internet access may be weak or unavailable. This functionality promotes continuous learning and minimizes interruptions, allowing lessons to proceed smoothly regardless of external connectivity conditions.</w:t>
      </w:r>
    </w:p>
    <w:p w14:paraId="19813F55">
      <w:pPr>
        <w:spacing w:after="26" w:line="362" w:lineRule="auto"/>
        <w:ind w:left="729" w:right="55" w:firstLine="721"/>
        <w:jc w:val="both"/>
      </w:pPr>
      <w:r>
        <w:t>The high ratings in terms of the device’s stable operation, consistent results, and dependable hardware performance show that the system maintains its accuracy and reliability even after prolonged use. This consistency reflects the solid integration of both hardware and software components, ensuring that mathematical computations and graphical outputs remain precise and reproducible. Stable technical performance contributes significantly to users’ trust in the device, making it a reliable partner in teaching and learning mathematical concepts.</w:t>
      </w:r>
    </w:p>
    <w:p w14:paraId="34835E75">
      <w:pPr>
        <w:spacing w:after="26" w:line="362" w:lineRule="auto"/>
        <w:ind w:left="729" w:right="55" w:firstLine="721"/>
        <w:jc w:val="both"/>
      </w:pPr>
      <w:r>
        <w:t xml:space="preserve">On the other hand, the slightly lower score for computation and response time indicates that while the device performs well, there is an opportunity to further enhance its processing speed. Improving computation responsiveness would make the device more efficient, especially during intensive problem-solving sessions or </w:t>
      </w:r>
    </w:p>
    <w:p w14:paraId="29B68BD2">
      <w:pPr>
        <w:spacing w:after="26" w:line="362" w:lineRule="auto"/>
        <w:ind w:left="729" w:right="55"/>
        <w:jc w:val="both"/>
      </w:pPr>
    </w:p>
    <w:p w14:paraId="0D153803">
      <w:pPr>
        <w:spacing w:after="26" w:line="362" w:lineRule="auto"/>
        <w:ind w:left="729" w:right="55"/>
        <w:jc w:val="both"/>
      </w:pPr>
      <w:r>
        <w:t xml:space="preserve">when dealing with large or complex rational equations and functions. This enhancement could improve the overall user experience by providing quicker feedback and smoother transitions during use. Additionally, incorporating modular coding practices in the device’s design can simplify future upgrades, allowing educators to add features such as accessibility enhancements or new visualization options without overhauling the entire system. </w:t>
      </w:r>
    </w:p>
    <w:p w14:paraId="5F4D79AB">
      <w:pPr>
        <w:spacing w:after="5" w:line="360" w:lineRule="auto"/>
        <w:ind w:left="729" w:right="55" w:firstLine="721"/>
        <w:jc w:val="both"/>
      </w:pPr>
      <w:r>
        <w:t>In conclusion, the CoRTEX device demonstrates strong technical reliability and efficiency, particularly in its ability to function effectively even without internet access. The consistent performance across tests, dependable hardware, and smooth operation confirm that the device meets high technical standards suitable for educational environments. With minor enhancements in processing speed, the CoRTEX could further optimize its performance and continue to serve as a robust and reliable technological tool for mathematics education.</w:t>
      </w:r>
    </w:p>
    <w:p w14:paraId="40700AA0">
      <w:pPr>
        <w:spacing w:after="5" w:line="357" w:lineRule="auto"/>
        <w:ind w:left="729" w:right="55" w:firstLine="721"/>
        <w:jc w:val="both"/>
        <w:rPr>
          <w:b/>
          <w:bCs/>
          <w:i/>
          <w:iCs/>
        </w:rPr>
      </w:pPr>
    </w:p>
    <w:p w14:paraId="3E75B5E1">
      <w:pPr>
        <w:spacing w:after="5" w:line="357" w:lineRule="auto"/>
        <w:ind w:left="729" w:right="55" w:firstLine="721"/>
        <w:jc w:val="both"/>
      </w:pPr>
      <w:r>
        <w:rPr>
          <w:b/>
          <w:bCs/>
          <w:i/>
          <w:iCs/>
        </w:rPr>
        <w:t>Device Design.</w:t>
      </w:r>
      <w:r>
        <w:t xml:space="preserve"> Table 8 shows the level of acceptability of the CoRTEX device rated by teacher-evaluators in terms of device design. The indicator with the highest weighted mean of 4.00, interpreted as Highly Acceptable, is </w:t>
      </w:r>
      <w:r>
        <w:rPr>
          <w:i/>
          <w:iCs/>
        </w:rPr>
        <w:t>that</w:t>
      </w:r>
      <w:r>
        <w:t xml:space="preserve"> the device’s physical design can attract students’ interests. This highlights that the overall appearance of CoRTEX effectively engages students and encourages interaction. The lowest-rated indicator, “The design is visually appealing and suitable for classrooms,” obtained a mean score of 3.60, also interpreted as Highly Acceptable, indicating that while the device’s overall design is well-received, there is still potential for enhancement in aesthetic refinement and classroom visual integration. The overall level of acceptability of the device as rated by teacher-evaluators in terms of design is 3.82, interpreted as Highly Acceptable.</w:t>
      </w:r>
    </w:p>
    <w:p w14:paraId="54C486A0">
      <w:pPr>
        <w:spacing w:after="5" w:line="357" w:lineRule="auto"/>
        <w:ind w:left="729" w:right="55" w:firstLine="721"/>
        <w:jc w:val="both"/>
      </w:pPr>
    </w:p>
    <w:p w14:paraId="3B426275">
      <w:pPr>
        <w:spacing w:after="5" w:line="357" w:lineRule="auto"/>
        <w:ind w:left="729" w:right="55" w:firstLine="721"/>
        <w:jc w:val="both"/>
      </w:pPr>
    </w:p>
    <w:p w14:paraId="4C15D052">
      <w:pPr>
        <w:spacing w:after="5" w:line="357" w:lineRule="auto"/>
        <w:ind w:left="729" w:right="55" w:firstLine="721"/>
        <w:jc w:val="both"/>
      </w:pPr>
    </w:p>
    <w:p w14:paraId="59F1B94C">
      <w:pPr>
        <w:spacing w:after="5" w:line="357" w:lineRule="auto"/>
        <w:ind w:left="729" w:right="55" w:firstLine="721"/>
        <w:jc w:val="both"/>
      </w:pPr>
    </w:p>
    <w:p w14:paraId="7F4A5C16">
      <w:pPr>
        <w:spacing w:after="5" w:line="357" w:lineRule="auto"/>
        <w:ind w:left="729" w:right="55" w:firstLine="721"/>
        <w:jc w:val="both"/>
      </w:pPr>
    </w:p>
    <w:p w14:paraId="7378632C">
      <w:pPr>
        <w:spacing w:after="5" w:line="357" w:lineRule="auto"/>
        <w:ind w:left="729" w:right="55" w:firstLine="721"/>
        <w:jc w:val="both"/>
      </w:pPr>
    </w:p>
    <w:p w14:paraId="6DDEDE4A">
      <w:pPr>
        <w:spacing w:after="5" w:line="250" w:lineRule="auto"/>
        <w:ind w:left="0" w:right="63"/>
        <w:jc w:val="both"/>
      </w:pPr>
    </w:p>
    <w:p w14:paraId="58F8783B">
      <w:pPr>
        <w:spacing w:after="5" w:line="250" w:lineRule="auto"/>
        <w:ind w:left="0" w:right="63"/>
        <w:jc w:val="both"/>
      </w:pPr>
    </w:p>
    <w:p w14:paraId="19D825FC">
      <w:pPr>
        <w:spacing w:after="5" w:line="250" w:lineRule="auto"/>
        <w:ind w:left="10" w:right="63"/>
        <w:jc w:val="center"/>
        <w:rPr>
          <w:b/>
          <w:bCs/>
        </w:rPr>
      </w:pPr>
      <w:r>
        <w:rPr>
          <w:b/>
          <w:bCs/>
        </w:rPr>
        <w:t xml:space="preserve">Table 8 </w:t>
      </w:r>
    </w:p>
    <w:p w14:paraId="511A505F">
      <w:pPr>
        <w:spacing w:after="5" w:line="250" w:lineRule="auto"/>
        <w:ind w:left="1630" w:right="55" w:hanging="1621"/>
        <w:jc w:val="center"/>
        <w:rPr>
          <w:b/>
          <w:bCs/>
        </w:rPr>
      </w:pPr>
      <w:r>
        <w:rPr>
          <w:b/>
          <w:bCs/>
        </w:rPr>
        <w:t xml:space="preserve">Acceptability of CoRTEX: A CNN-Based Mathematical Device for Solving Rational Equations and  Rational Functions in terms of Design </w:t>
      </w:r>
    </w:p>
    <w:p w14:paraId="28CAABBC">
      <w:pPr>
        <w:jc w:val="both"/>
      </w:pPr>
      <w:r>
        <w:t xml:space="preserve"> </w:t>
      </w:r>
    </w:p>
    <w:tbl>
      <w:tblPr>
        <w:tblStyle w:val="35"/>
        <w:tblW w:w="8805" w:type="dxa"/>
        <w:tblInd w:w="96" w:type="dxa"/>
        <w:tblLayout w:type="fixed"/>
        <w:tblCellMar>
          <w:top w:w="4" w:type="dxa"/>
          <w:left w:w="0" w:type="dxa"/>
          <w:bottom w:w="0" w:type="dxa"/>
          <w:right w:w="61" w:type="dxa"/>
        </w:tblCellMar>
      </w:tblPr>
      <w:tblGrid>
        <w:gridCol w:w="630"/>
        <w:gridCol w:w="2385"/>
        <w:gridCol w:w="2445"/>
        <w:gridCol w:w="855"/>
        <w:gridCol w:w="405"/>
        <w:gridCol w:w="2085"/>
      </w:tblGrid>
      <w:tr w14:paraId="6904F661">
        <w:tblPrEx>
          <w:tblCellMar>
            <w:top w:w="4" w:type="dxa"/>
            <w:left w:w="0" w:type="dxa"/>
            <w:bottom w:w="0" w:type="dxa"/>
            <w:right w:w="61" w:type="dxa"/>
          </w:tblCellMar>
        </w:tblPrEx>
        <w:trPr>
          <w:trHeight w:val="561" w:hRule="atLeast"/>
        </w:trPr>
        <w:tc>
          <w:tcPr>
            <w:tcW w:w="5460" w:type="dxa"/>
            <w:gridSpan w:val="3"/>
            <w:tcBorders>
              <w:top w:val="single" w:color="000000" w:sz="4" w:space="0"/>
              <w:left w:val="nil"/>
              <w:bottom w:val="single" w:color="000000" w:sz="4" w:space="0"/>
              <w:right w:val="nil"/>
            </w:tcBorders>
          </w:tcPr>
          <w:p w14:paraId="7EFDB8BB">
            <w:pPr>
              <w:spacing w:line="259" w:lineRule="auto"/>
              <w:ind w:left="128"/>
              <w:jc w:val="both"/>
            </w:pPr>
            <w:r>
              <w:t xml:space="preserve">Indicators </w:t>
            </w:r>
          </w:p>
        </w:tc>
        <w:tc>
          <w:tcPr>
            <w:tcW w:w="1260" w:type="dxa"/>
            <w:gridSpan w:val="2"/>
            <w:tcBorders>
              <w:top w:val="single" w:color="000000" w:sz="4" w:space="0"/>
              <w:left w:val="nil"/>
              <w:bottom w:val="single" w:color="000000" w:sz="4" w:space="0"/>
              <w:right w:val="nil"/>
            </w:tcBorders>
          </w:tcPr>
          <w:p w14:paraId="74C51EFC">
            <w:pPr>
              <w:spacing w:line="259" w:lineRule="auto"/>
              <w:ind w:left="204"/>
              <w:jc w:val="both"/>
            </w:pPr>
            <w:r>
              <w:t xml:space="preserve">Weighted Mean </w:t>
            </w:r>
          </w:p>
        </w:tc>
        <w:tc>
          <w:tcPr>
            <w:tcW w:w="2085" w:type="dxa"/>
            <w:tcBorders>
              <w:top w:val="single" w:color="000000" w:sz="4" w:space="0"/>
              <w:left w:val="nil"/>
              <w:bottom w:val="single" w:color="000000" w:sz="4" w:space="0"/>
              <w:right w:val="nil"/>
            </w:tcBorders>
          </w:tcPr>
          <w:p w14:paraId="5DD0C3F1">
            <w:pPr>
              <w:spacing w:line="259" w:lineRule="auto"/>
              <w:ind w:left="0"/>
              <w:jc w:val="both"/>
            </w:pPr>
            <w:r>
              <w:t xml:space="preserve">Interpretation </w:t>
            </w:r>
          </w:p>
        </w:tc>
      </w:tr>
      <w:tr w14:paraId="5330A323">
        <w:tblPrEx>
          <w:tblCellMar>
            <w:top w:w="4" w:type="dxa"/>
            <w:left w:w="0" w:type="dxa"/>
            <w:bottom w:w="0" w:type="dxa"/>
            <w:right w:w="61" w:type="dxa"/>
          </w:tblCellMar>
        </w:tblPrEx>
        <w:trPr>
          <w:trHeight w:val="2340" w:hRule="atLeast"/>
        </w:trPr>
        <w:tc>
          <w:tcPr>
            <w:tcW w:w="5460" w:type="dxa"/>
            <w:gridSpan w:val="3"/>
            <w:tcBorders>
              <w:top w:val="single" w:color="000000" w:sz="4" w:space="0"/>
              <w:left w:val="nil"/>
              <w:bottom w:val="nil"/>
              <w:right w:val="nil"/>
            </w:tcBorders>
          </w:tcPr>
          <w:p w14:paraId="57ED67C8">
            <w:pPr>
              <w:numPr>
                <w:ilvl w:val="0"/>
                <w:numId w:val="20"/>
              </w:numPr>
              <w:spacing w:line="240" w:lineRule="auto"/>
              <w:ind w:hanging="424"/>
              <w:jc w:val="both"/>
            </w:pPr>
            <w:r>
              <w:t>The design is visually appealing and suitable for classrooms.</w:t>
            </w:r>
          </w:p>
          <w:p w14:paraId="08199248">
            <w:pPr>
              <w:numPr>
                <w:ilvl w:val="0"/>
                <w:numId w:val="20"/>
              </w:numPr>
              <w:spacing w:line="240" w:lineRule="auto"/>
              <w:ind w:hanging="424"/>
              <w:jc w:val="both"/>
            </w:pPr>
            <w:r>
              <w:t>The materials used are durable and safe</w:t>
            </w:r>
          </w:p>
          <w:p w14:paraId="553B5D65">
            <w:pPr>
              <w:numPr>
                <w:ilvl w:val="0"/>
                <w:numId w:val="20"/>
              </w:numPr>
              <w:spacing w:line="240" w:lineRule="auto"/>
              <w:ind w:hanging="424"/>
              <w:jc w:val="both"/>
            </w:pPr>
            <w:r>
              <w:t>The overall design promotes focus and convenience</w:t>
            </w:r>
          </w:p>
          <w:p w14:paraId="52EEA99D">
            <w:pPr>
              <w:numPr>
                <w:ilvl w:val="0"/>
                <w:numId w:val="20"/>
              </w:numPr>
              <w:spacing w:line="240" w:lineRule="auto"/>
              <w:ind w:hanging="424"/>
              <w:jc w:val="both"/>
            </w:pPr>
            <w:r>
              <w:t>The display layout is likely clear and easy to read.</w:t>
            </w:r>
          </w:p>
          <w:p w14:paraId="65E84A33">
            <w:pPr>
              <w:numPr>
                <w:ilvl w:val="0"/>
                <w:numId w:val="20"/>
              </w:numPr>
              <w:spacing w:line="259" w:lineRule="auto"/>
              <w:ind w:hanging="424"/>
              <w:jc w:val="both"/>
            </w:pPr>
            <w:r>
              <w:t xml:space="preserve">The device’s physical design can  attract students’  interests. </w:t>
            </w:r>
          </w:p>
        </w:tc>
        <w:tc>
          <w:tcPr>
            <w:tcW w:w="1260" w:type="dxa"/>
            <w:gridSpan w:val="2"/>
            <w:tcBorders>
              <w:top w:val="single" w:color="000000" w:sz="4" w:space="0"/>
              <w:left w:val="nil"/>
              <w:bottom w:val="nil"/>
              <w:right w:val="nil"/>
            </w:tcBorders>
          </w:tcPr>
          <w:p w14:paraId="5D8C01A6">
            <w:pPr>
              <w:spacing w:line="259" w:lineRule="auto"/>
              <w:ind w:left="272"/>
              <w:jc w:val="both"/>
            </w:pPr>
            <w:r>
              <w:t xml:space="preserve">3.60 </w:t>
            </w:r>
          </w:p>
          <w:p w14:paraId="17FD7C31">
            <w:pPr>
              <w:spacing w:line="259" w:lineRule="auto"/>
              <w:ind w:left="504"/>
              <w:jc w:val="both"/>
            </w:pPr>
            <w:r>
              <w:t xml:space="preserve">  </w:t>
            </w:r>
          </w:p>
          <w:p w14:paraId="6032649C">
            <w:pPr>
              <w:spacing w:line="259" w:lineRule="auto"/>
              <w:ind w:left="272"/>
              <w:jc w:val="both"/>
            </w:pPr>
            <w:r>
              <w:t xml:space="preserve">3.80 </w:t>
            </w:r>
          </w:p>
          <w:p w14:paraId="79932C6F">
            <w:pPr>
              <w:spacing w:line="259" w:lineRule="auto"/>
              <w:ind w:left="272"/>
              <w:jc w:val="both"/>
            </w:pPr>
            <w:r>
              <w:t xml:space="preserve">3.90 </w:t>
            </w:r>
          </w:p>
          <w:p w14:paraId="4FF6068C">
            <w:pPr>
              <w:spacing w:line="259" w:lineRule="auto"/>
              <w:ind w:left="504"/>
              <w:jc w:val="both"/>
            </w:pPr>
            <w:r>
              <w:t xml:space="preserve"> </w:t>
            </w:r>
          </w:p>
          <w:p w14:paraId="5BDF444E">
            <w:pPr>
              <w:spacing w:line="259" w:lineRule="auto"/>
              <w:ind w:left="272"/>
              <w:jc w:val="both"/>
            </w:pPr>
            <w:r>
              <w:t xml:space="preserve">3.80 </w:t>
            </w:r>
          </w:p>
          <w:p w14:paraId="3A3583C4">
            <w:pPr>
              <w:spacing w:line="259" w:lineRule="auto"/>
              <w:ind w:left="272"/>
              <w:jc w:val="both"/>
            </w:pPr>
            <w:r>
              <w:t xml:space="preserve">4.00 </w:t>
            </w:r>
          </w:p>
        </w:tc>
        <w:tc>
          <w:tcPr>
            <w:tcW w:w="2085" w:type="dxa"/>
            <w:tcBorders>
              <w:top w:val="single" w:color="000000" w:sz="4" w:space="0"/>
              <w:left w:val="nil"/>
              <w:bottom w:val="nil"/>
              <w:right w:val="nil"/>
            </w:tcBorders>
          </w:tcPr>
          <w:p w14:paraId="124EFC70">
            <w:pPr>
              <w:spacing w:line="259" w:lineRule="auto"/>
              <w:ind w:left="-90" w:right="-675"/>
              <w:jc w:val="both"/>
            </w:pPr>
            <w:r>
              <w:t xml:space="preserve">  Highly Acceptable   </w:t>
            </w:r>
          </w:p>
          <w:p w14:paraId="2C60061F">
            <w:pPr>
              <w:spacing w:line="259" w:lineRule="auto"/>
              <w:ind w:left="0" w:right="63"/>
              <w:jc w:val="both"/>
            </w:pPr>
          </w:p>
          <w:p w14:paraId="07433773">
            <w:pPr>
              <w:spacing w:line="259" w:lineRule="auto"/>
              <w:ind w:left="0" w:right="63"/>
              <w:jc w:val="both"/>
            </w:pPr>
            <w:r>
              <w:t xml:space="preserve">Highly Acceptable </w:t>
            </w:r>
          </w:p>
          <w:p w14:paraId="038F227C">
            <w:pPr>
              <w:spacing w:line="259" w:lineRule="auto"/>
              <w:ind w:left="0" w:right="63"/>
              <w:jc w:val="both"/>
            </w:pPr>
            <w:r>
              <w:t>Highly Acceptable</w:t>
            </w:r>
          </w:p>
          <w:p w14:paraId="1179734F">
            <w:pPr>
              <w:spacing w:line="259" w:lineRule="auto"/>
              <w:ind w:right="63"/>
              <w:jc w:val="both"/>
            </w:pPr>
          </w:p>
          <w:p w14:paraId="7141FB1C">
            <w:pPr>
              <w:spacing w:line="259" w:lineRule="auto"/>
              <w:ind w:left="0" w:right="1"/>
              <w:jc w:val="both"/>
            </w:pPr>
            <w:r>
              <w:t xml:space="preserve">Highly Acceptable </w:t>
            </w:r>
          </w:p>
          <w:p w14:paraId="0BDDF2EB">
            <w:pPr>
              <w:spacing w:line="259" w:lineRule="auto"/>
              <w:ind w:left="0" w:right="63"/>
              <w:jc w:val="both"/>
            </w:pPr>
            <w:r>
              <w:t>Highly Acceptable</w:t>
            </w:r>
          </w:p>
        </w:tc>
      </w:tr>
      <w:tr w14:paraId="3508C148">
        <w:tblPrEx>
          <w:tblCellMar>
            <w:top w:w="4" w:type="dxa"/>
            <w:left w:w="0" w:type="dxa"/>
            <w:bottom w:w="0" w:type="dxa"/>
            <w:right w:w="61" w:type="dxa"/>
          </w:tblCellMar>
        </w:tblPrEx>
        <w:tc>
          <w:tcPr>
            <w:tcW w:w="5460" w:type="dxa"/>
            <w:gridSpan w:val="3"/>
            <w:tcBorders>
              <w:top w:val="nil"/>
              <w:left w:val="nil"/>
              <w:bottom w:val="single" w:color="000000" w:sz="4" w:space="0"/>
              <w:right w:val="nil"/>
            </w:tcBorders>
          </w:tcPr>
          <w:p w14:paraId="42A18BB2">
            <w:pPr>
              <w:spacing w:line="259" w:lineRule="auto"/>
              <w:ind w:left="128"/>
              <w:jc w:val="both"/>
            </w:pPr>
            <w:r>
              <w:t xml:space="preserve">Average Weighted Mean </w:t>
            </w:r>
          </w:p>
        </w:tc>
        <w:tc>
          <w:tcPr>
            <w:tcW w:w="1260" w:type="dxa"/>
            <w:gridSpan w:val="2"/>
            <w:tcBorders>
              <w:top w:val="nil"/>
              <w:left w:val="nil"/>
              <w:bottom w:val="single" w:color="000000" w:sz="4" w:space="0"/>
              <w:right w:val="nil"/>
            </w:tcBorders>
          </w:tcPr>
          <w:p w14:paraId="425D587D">
            <w:pPr>
              <w:spacing w:line="259" w:lineRule="auto"/>
              <w:ind w:left="272"/>
              <w:jc w:val="both"/>
            </w:pPr>
            <w:r>
              <w:t xml:space="preserve">3.82 </w:t>
            </w:r>
          </w:p>
        </w:tc>
        <w:tc>
          <w:tcPr>
            <w:tcW w:w="2085" w:type="dxa"/>
            <w:tcBorders>
              <w:top w:val="nil"/>
              <w:left w:val="nil"/>
              <w:bottom w:val="single" w:color="000000" w:sz="4" w:space="0"/>
              <w:right w:val="nil"/>
            </w:tcBorders>
          </w:tcPr>
          <w:p w14:paraId="14B3BD04">
            <w:pPr>
              <w:spacing w:line="259" w:lineRule="auto"/>
              <w:ind w:left="0" w:right="63"/>
              <w:jc w:val="both"/>
            </w:pPr>
            <w:r>
              <w:t xml:space="preserve"> Highly Acceptable</w:t>
            </w:r>
          </w:p>
        </w:tc>
      </w:tr>
      <w:tr w14:paraId="704ADC15">
        <w:tblPrEx>
          <w:tblCellMar>
            <w:top w:w="4" w:type="dxa"/>
            <w:left w:w="0" w:type="dxa"/>
            <w:bottom w:w="0" w:type="dxa"/>
            <w:right w:w="61" w:type="dxa"/>
          </w:tblCellMar>
        </w:tblPrEx>
        <w:trPr>
          <w:gridAfter w:val="2"/>
          <w:wAfter w:w="2490" w:type="dxa"/>
          <w:trHeight w:val="228" w:hRule="atLeast"/>
        </w:trPr>
        <w:tc>
          <w:tcPr>
            <w:tcW w:w="630" w:type="dxa"/>
            <w:tcMar>
              <w:top w:w="0" w:type="dxa"/>
              <w:right w:w="0" w:type="dxa"/>
            </w:tcMar>
          </w:tcPr>
          <w:p w14:paraId="5D536E60">
            <w:pPr>
              <w:widowControl w:val="0"/>
              <w:spacing w:line="276" w:lineRule="auto"/>
              <w:jc w:val="both"/>
              <w:rPr>
                <w:sz w:val="20"/>
                <w:szCs w:val="20"/>
              </w:rPr>
            </w:pPr>
          </w:p>
        </w:tc>
        <w:tc>
          <w:tcPr>
            <w:tcW w:w="2385" w:type="dxa"/>
            <w:tcBorders>
              <w:top w:val="nil"/>
              <w:left w:val="nil"/>
              <w:bottom w:val="nil"/>
              <w:right w:val="nil"/>
            </w:tcBorders>
            <w:tcMar>
              <w:top w:w="0" w:type="dxa"/>
              <w:right w:w="0" w:type="dxa"/>
            </w:tcMar>
          </w:tcPr>
          <w:p w14:paraId="3871D1A2">
            <w:pPr>
              <w:spacing w:line="259" w:lineRule="auto"/>
              <w:ind w:left="0"/>
              <w:jc w:val="both"/>
              <w:rPr>
                <w:i/>
                <w:iCs/>
                <w:sz w:val="20"/>
                <w:szCs w:val="20"/>
              </w:rPr>
            </w:pPr>
          </w:p>
          <w:p w14:paraId="5F71B227">
            <w:pPr>
              <w:spacing w:line="259" w:lineRule="auto"/>
              <w:ind w:left="0"/>
              <w:jc w:val="both"/>
              <w:rPr>
                <w:sz w:val="20"/>
                <w:szCs w:val="20"/>
              </w:rPr>
            </w:pPr>
            <w:r>
              <w:rPr>
                <w:i/>
                <w:iCs/>
                <w:sz w:val="20"/>
                <w:szCs w:val="20"/>
              </w:rPr>
              <w:t xml:space="preserve">Legend:  </w:t>
            </w:r>
          </w:p>
        </w:tc>
        <w:tc>
          <w:tcPr>
            <w:tcW w:w="2445" w:type="dxa"/>
            <w:tcBorders>
              <w:top w:val="nil"/>
              <w:left w:val="nil"/>
              <w:bottom w:val="nil"/>
              <w:right w:val="nil"/>
            </w:tcBorders>
            <w:tcMar>
              <w:top w:w="0" w:type="dxa"/>
              <w:right w:w="0" w:type="dxa"/>
            </w:tcMar>
          </w:tcPr>
          <w:p w14:paraId="1AA2B440">
            <w:pPr>
              <w:spacing w:after="160" w:line="259" w:lineRule="auto"/>
              <w:ind w:left="0"/>
              <w:jc w:val="both"/>
              <w:rPr>
                <w:sz w:val="20"/>
                <w:szCs w:val="20"/>
              </w:rPr>
            </w:pPr>
          </w:p>
        </w:tc>
        <w:tc>
          <w:tcPr>
            <w:tcW w:w="855" w:type="dxa"/>
            <w:tcBorders>
              <w:top w:val="nil"/>
              <w:left w:val="nil"/>
              <w:bottom w:val="nil"/>
              <w:right w:val="nil"/>
            </w:tcBorders>
            <w:tcMar>
              <w:top w:w="0" w:type="dxa"/>
              <w:right w:w="0" w:type="dxa"/>
            </w:tcMar>
          </w:tcPr>
          <w:p w14:paraId="3A712E63">
            <w:pPr>
              <w:spacing w:after="160" w:line="259" w:lineRule="auto"/>
              <w:jc w:val="both"/>
            </w:pPr>
          </w:p>
        </w:tc>
      </w:tr>
      <w:tr w14:paraId="42317C77">
        <w:tblPrEx>
          <w:tblCellMar>
            <w:top w:w="4" w:type="dxa"/>
            <w:left w:w="0" w:type="dxa"/>
            <w:bottom w:w="0" w:type="dxa"/>
            <w:right w:w="61" w:type="dxa"/>
          </w:tblCellMar>
        </w:tblPrEx>
        <w:trPr>
          <w:gridAfter w:val="2"/>
          <w:wAfter w:w="2490" w:type="dxa"/>
          <w:trHeight w:val="230" w:hRule="atLeast"/>
        </w:trPr>
        <w:tc>
          <w:tcPr>
            <w:tcW w:w="630" w:type="dxa"/>
            <w:tcMar>
              <w:top w:w="0" w:type="dxa"/>
              <w:right w:w="0" w:type="dxa"/>
            </w:tcMar>
          </w:tcPr>
          <w:p w14:paraId="6265C88D">
            <w:pPr>
              <w:widowControl w:val="0"/>
              <w:spacing w:line="276" w:lineRule="auto"/>
              <w:jc w:val="both"/>
              <w:rPr>
                <w:sz w:val="20"/>
                <w:szCs w:val="20"/>
              </w:rPr>
            </w:pPr>
          </w:p>
        </w:tc>
        <w:tc>
          <w:tcPr>
            <w:tcW w:w="2385" w:type="dxa"/>
            <w:tcBorders>
              <w:top w:val="nil"/>
              <w:left w:val="nil"/>
              <w:bottom w:val="nil"/>
              <w:right w:val="nil"/>
            </w:tcBorders>
            <w:tcMar>
              <w:top w:w="0" w:type="dxa"/>
              <w:right w:w="0" w:type="dxa"/>
            </w:tcMar>
          </w:tcPr>
          <w:p w14:paraId="1119BAE5">
            <w:pPr>
              <w:spacing w:line="259" w:lineRule="auto"/>
              <w:ind w:left="1097"/>
              <w:jc w:val="both"/>
              <w:rPr>
                <w:sz w:val="20"/>
                <w:szCs w:val="20"/>
              </w:rPr>
            </w:pPr>
            <w:r>
              <w:rPr>
                <w:i/>
                <w:iCs/>
                <w:sz w:val="20"/>
                <w:szCs w:val="20"/>
              </w:rPr>
              <w:t xml:space="preserve">3.26-4.00 </w:t>
            </w:r>
          </w:p>
        </w:tc>
        <w:tc>
          <w:tcPr>
            <w:tcW w:w="2445" w:type="dxa"/>
            <w:tcBorders>
              <w:top w:val="nil"/>
              <w:left w:val="nil"/>
              <w:bottom w:val="nil"/>
              <w:right w:val="nil"/>
            </w:tcBorders>
            <w:tcMar>
              <w:top w:w="0" w:type="dxa"/>
              <w:right w:w="0" w:type="dxa"/>
            </w:tcMar>
          </w:tcPr>
          <w:p w14:paraId="11F5D316">
            <w:pPr>
              <w:spacing w:line="259" w:lineRule="auto"/>
              <w:ind w:left="270"/>
              <w:jc w:val="both"/>
              <w:rPr>
                <w:sz w:val="20"/>
                <w:szCs w:val="20"/>
              </w:rPr>
            </w:pPr>
            <w:r>
              <w:rPr>
                <w:i/>
                <w:iCs/>
                <w:sz w:val="20"/>
                <w:szCs w:val="20"/>
              </w:rPr>
              <w:t xml:space="preserve">Highly Acceptable </w:t>
            </w:r>
          </w:p>
        </w:tc>
        <w:tc>
          <w:tcPr>
            <w:tcW w:w="855" w:type="dxa"/>
            <w:tcBorders>
              <w:top w:val="nil"/>
              <w:left w:val="nil"/>
              <w:bottom w:val="nil"/>
              <w:right w:val="nil"/>
            </w:tcBorders>
            <w:tcMar>
              <w:top w:w="0" w:type="dxa"/>
              <w:right w:w="0" w:type="dxa"/>
            </w:tcMar>
          </w:tcPr>
          <w:p w14:paraId="1996D060">
            <w:pPr>
              <w:spacing w:line="259" w:lineRule="auto"/>
              <w:ind w:left="0" w:right="54"/>
              <w:jc w:val="both"/>
            </w:pPr>
            <w:r>
              <w:rPr>
                <w:i/>
                <w:iCs/>
              </w:rPr>
              <w:t xml:space="preserve"> </w:t>
            </w:r>
          </w:p>
        </w:tc>
      </w:tr>
      <w:tr w14:paraId="796F8959">
        <w:tblPrEx>
          <w:tblCellMar>
            <w:top w:w="4" w:type="dxa"/>
            <w:left w:w="0" w:type="dxa"/>
            <w:bottom w:w="0" w:type="dxa"/>
            <w:right w:w="61" w:type="dxa"/>
          </w:tblCellMar>
        </w:tblPrEx>
        <w:trPr>
          <w:gridAfter w:val="2"/>
          <w:wAfter w:w="2490" w:type="dxa"/>
          <w:trHeight w:val="230" w:hRule="atLeast"/>
        </w:trPr>
        <w:tc>
          <w:tcPr>
            <w:tcW w:w="630" w:type="dxa"/>
            <w:tcMar>
              <w:top w:w="0" w:type="dxa"/>
              <w:right w:w="0" w:type="dxa"/>
            </w:tcMar>
          </w:tcPr>
          <w:p w14:paraId="0AD5F97D">
            <w:pPr>
              <w:widowControl w:val="0"/>
              <w:spacing w:line="276" w:lineRule="auto"/>
              <w:jc w:val="both"/>
              <w:rPr>
                <w:sz w:val="20"/>
                <w:szCs w:val="20"/>
              </w:rPr>
            </w:pPr>
          </w:p>
        </w:tc>
        <w:tc>
          <w:tcPr>
            <w:tcW w:w="2385" w:type="dxa"/>
            <w:tcBorders>
              <w:top w:val="nil"/>
              <w:left w:val="nil"/>
              <w:bottom w:val="nil"/>
              <w:right w:val="nil"/>
            </w:tcBorders>
            <w:tcMar>
              <w:top w:w="0" w:type="dxa"/>
              <w:right w:w="0" w:type="dxa"/>
            </w:tcMar>
          </w:tcPr>
          <w:p w14:paraId="6EE2BCF5">
            <w:pPr>
              <w:spacing w:line="259" w:lineRule="auto"/>
              <w:ind w:left="1097"/>
              <w:jc w:val="both"/>
              <w:rPr>
                <w:sz w:val="20"/>
                <w:szCs w:val="20"/>
              </w:rPr>
            </w:pPr>
            <w:r>
              <w:rPr>
                <w:i/>
                <w:iCs/>
                <w:sz w:val="20"/>
                <w:szCs w:val="20"/>
              </w:rPr>
              <w:t xml:space="preserve">2.51-3.25 </w:t>
            </w:r>
          </w:p>
        </w:tc>
        <w:tc>
          <w:tcPr>
            <w:tcW w:w="2445" w:type="dxa"/>
            <w:tcBorders>
              <w:top w:val="nil"/>
              <w:left w:val="nil"/>
              <w:bottom w:val="nil"/>
              <w:right w:val="nil"/>
            </w:tcBorders>
            <w:tcMar>
              <w:top w:w="0" w:type="dxa"/>
              <w:right w:w="0" w:type="dxa"/>
            </w:tcMar>
          </w:tcPr>
          <w:p w14:paraId="581EEA3A">
            <w:pPr>
              <w:spacing w:line="259" w:lineRule="auto"/>
              <w:ind w:left="450"/>
              <w:jc w:val="both"/>
              <w:rPr>
                <w:sz w:val="20"/>
                <w:szCs w:val="20"/>
              </w:rPr>
            </w:pPr>
            <w:r>
              <w:rPr>
                <w:i/>
                <w:iCs/>
                <w:sz w:val="20"/>
                <w:szCs w:val="20"/>
              </w:rPr>
              <w:t xml:space="preserve">Acceptable </w:t>
            </w:r>
          </w:p>
        </w:tc>
        <w:tc>
          <w:tcPr>
            <w:tcW w:w="855" w:type="dxa"/>
            <w:tcBorders>
              <w:top w:val="nil"/>
              <w:left w:val="nil"/>
              <w:bottom w:val="nil"/>
              <w:right w:val="nil"/>
            </w:tcBorders>
            <w:tcMar>
              <w:top w:w="0" w:type="dxa"/>
              <w:right w:w="0" w:type="dxa"/>
            </w:tcMar>
          </w:tcPr>
          <w:p w14:paraId="45791164">
            <w:pPr>
              <w:spacing w:line="259" w:lineRule="auto"/>
              <w:ind w:left="0"/>
              <w:jc w:val="both"/>
            </w:pPr>
            <w:r>
              <w:rPr>
                <w:i/>
                <w:iCs/>
              </w:rPr>
              <w:t xml:space="preserve"> </w:t>
            </w:r>
          </w:p>
        </w:tc>
      </w:tr>
      <w:tr w14:paraId="6205523E">
        <w:tblPrEx>
          <w:tblCellMar>
            <w:top w:w="4" w:type="dxa"/>
            <w:left w:w="0" w:type="dxa"/>
            <w:bottom w:w="0" w:type="dxa"/>
            <w:right w:w="61" w:type="dxa"/>
          </w:tblCellMar>
        </w:tblPrEx>
        <w:trPr>
          <w:gridAfter w:val="2"/>
          <w:wAfter w:w="2490" w:type="dxa"/>
          <w:trHeight w:val="230" w:hRule="atLeast"/>
        </w:trPr>
        <w:tc>
          <w:tcPr>
            <w:tcW w:w="630" w:type="dxa"/>
            <w:tcMar>
              <w:top w:w="0" w:type="dxa"/>
              <w:right w:w="0" w:type="dxa"/>
            </w:tcMar>
          </w:tcPr>
          <w:p w14:paraId="51AFD5DA">
            <w:pPr>
              <w:widowControl w:val="0"/>
              <w:spacing w:line="276" w:lineRule="auto"/>
              <w:jc w:val="both"/>
              <w:rPr>
                <w:sz w:val="20"/>
                <w:szCs w:val="20"/>
              </w:rPr>
            </w:pPr>
          </w:p>
        </w:tc>
        <w:tc>
          <w:tcPr>
            <w:tcW w:w="2385" w:type="dxa"/>
            <w:tcBorders>
              <w:top w:val="nil"/>
              <w:left w:val="nil"/>
              <w:bottom w:val="nil"/>
              <w:right w:val="nil"/>
            </w:tcBorders>
            <w:tcMar>
              <w:top w:w="0" w:type="dxa"/>
              <w:right w:w="0" w:type="dxa"/>
            </w:tcMar>
          </w:tcPr>
          <w:p w14:paraId="326A25A3">
            <w:pPr>
              <w:spacing w:line="259" w:lineRule="auto"/>
              <w:ind w:left="1097"/>
              <w:jc w:val="both"/>
              <w:rPr>
                <w:sz w:val="20"/>
                <w:szCs w:val="20"/>
              </w:rPr>
            </w:pPr>
            <w:r>
              <w:rPr>
                <w:i/>
                <w:iCs/>
                <w:sz w:val="20"/>
                <w:szCs w:val="20"/>
              </w:rPr>
              <w:t xml:space="preserve">1.76-2.50 </w:t>
            </w:r>
          </w:p>
        </w:tc>
        <w:tc>
          <w:tcPr>
            <w:tcW w:w="2445" w:type="dxa"/>
            <w:tcBorders>
              <w:top w:val="nil"/>
              <w:left w:val="nil"/>
              <w:bottom w:val="nil"/>
              <w:right w:val="nil"/>
            </w:tcBorders>
            <w:tcMar>
              <w:top w:w="0" w:type="dxa"/>
              <w:right w:w="0" w:type="dxa"/>
            </w:tcMar>
          </w:tcPr>
          <w:p w14:paraId="54607128">
            <w:pPr>
              <w:spacing w:line="259" w:lineRule="auto"/>
              <w:ind w:left="0"/>
              <w:jc w:val="both"/>
              <w:rPr>
                <w:sz w:val="20"/>
                <w:szCs w:val="20"/>
              </w:rPr>
            </w:pPr>
            <w:r>
              <w:rPr>
                <w:i/>
                <w:iCs/>
                <w:sz w:val="20"/>
                <w:szCs w:val="20"/>
              </w:rPr>
              <w:t xml:space="preserve">     Fairly Acceptable </w:t>
            </w:r>
          </w:p>
        </w:tc>
        <w:tc>
          <w:tcPr>
            <w:tcW w:w="855" w:type="dxa"/>
            <w:tcBorders>
              <w:top w:val="nil"/>
              <w:left w:val="nil"/>
              <w:bottom w:val="nil"/>
              <w:right w:val="nil"/>
            </w:tcBorders>
            <w:tcMar>
              <w:top w:w="0" w:type="dxa"/>
              <w:right w:w="0" w:type="dxa"/>
            </w:tcMar>
          </w:tcPr>
          <w:p w14:paraId="2504969F">
            <w:pPr>
              <w:spacing w:line="259" w:lineRule="auto"/>
              <w:ind w:left="0" w:right="74"/>
              <w:jc w:val="both"/>
            </w:pPr>
            <w:r>
              <w:rPr>
                <w:i/>
                <w:iCs/>
              </w:rPr>
              <w:t xml:space="preserve"> </w:t>
            </w:r>
          </w:p>
        </w:tc>
      </w:tr>
      <w:tr w14:paraId="6126CFE1">
        <w:tblPrEx>
          <w:tblCellMar>
            <w:top w:w="4" w:type="dxa"/>
            <w:left w:w="0" w:type="dxa"/>
            <w:bottom w:w="0" w:type="dxa"/>
            <w:right w:w="61" w:type="dxa"/>
          </w:tblCellMar>
        </w:tblPrEx>
        <w:trPr>
          <w:gridAfter w:val="2"/>
          <w:wAfter w:w="2490" w:type="dxa"/>
          <w:trHeight w:val="502" w:hRule="atLeast"/>
        </w:trPr>
        <w:tc>
          <w:tcPr>
            <w:tcW w:w="630" w:type="dxa"/>
            <w:tcMar>
              <w:top w:w="0" w:type="dxa"/>
              <w:right w:w="0" w:type="dxa"/>
            </w:tcMar>
          </w:tcPr>
          <w:p w14:paraId="4066F5E4">
            <w:pPr>
              <w:widowControl w:val="0"/>
              <w:spacing w:line="276" w:lineRule="auto"/>
              <w:jc w:val="both"/>
              <w:rPr>
                <w:sz w:val="20"/>
                <w:szCs w:val="20"/>
              </w:rPr>
            </w:pPr>
          </w:p>
        </w:tc>
        <w:tc>
          <w:tcPr>
            <w:tcW w:w="2385" w:type="dxa"/>
            <w:tcBorders>
              <w:top w:val="nil"/>
              <w:left w:val="nil"/>
              <w:bottom w:val="nil"/>
              <w:right w:val="nil"/>
            </w:tcBorders>
            <w:tcMar>
              <w:top w:w="0" w:type="dxa"/>
              <w:right w:w="0" w:type="dxa"/>
            </w:tcMar>
          </w:tcPr>
          <w:p w14:paraId="55D87AD1">
            <w:pPr>
              <w:spacing w:after="20" w:line="259" w:lineRule="auto"/>
              <w:ind w:left="1097"/>
              <w:jc w:val="both"/>
              <w:rPr>
                <w:sz w:val="20"/>
                <w:szCs w:val="20"/>
              </w:rPr>
            </w:pPr>
            <w:r>
              <w:rPr>
                <w:i/>
                <w:iCs/>
                <w:sz w:val="20"/>
                <w:szCs w:val="20"/>
              </w:rPr>
              <w:t xml:space="preserve">1.00-1.75 </w:t>
            </w:r>
          </w:p>
          <w:p w14:paraId="64E05C8E">
            <w:pPr>
              <w:spacing w:line="259" w:lineRule="auto"/>
              <w:jc w:val="both"/>
              <w:rPr>
                <w:sz w:val="20"/>
                <w:szCs w:val="20"/>
              </w:rPr>
            </w:pPr>
            <w:r>
              <w:rPr>
                <w:sz w:val="20"/>
                <w:szCs w:val="20"/>
              </w:rPr>
              <w:t xml:space="preserve"> </w:t>
            </w:r>
          </w:p>
        </w:tc>
        <w:tc>
          <w:tcPr>
            <w:tcW w:w="2445" w:type="dxa"/>
            <w:tcBorders>
              <w:top w:val="nil"/>
              <w:left w:val="nil"/>
              <w:bottom w:val="nil"/>
              <w:right w:val="nil"/>
            </w:tcBorders>
            <w:tcMar>
              <w:top w:w="0" w:type="dxa"/>
              <w:right w:w="0" w:type="dxa"/>
            </w:tcMar>
          </w:tcPr>
          <w:p w14:paraId="72D472DD">
            <w:pPr>
              <w:spacing w:line="259" w:lineRule="auto"/>
              <w:ind w:left="0"/>
              <w:jc w:val="both"/>
              <w:rPr>
                <w:sz w:val="20"/>
                <w:szCs w:val="20"/>
              </w:rPr>
            </w:pPr>
            <w:r>
              <w:rPr>
                <w:i/>
                <w:iCs/>
                <w:sz w:val="20"/>
                <w:szCs w:val="20"/>
              </w:rPr>
              <w:t xml:space="preserve">       Not Acceptable </w:t>
            </w:r>
          </w:p>
        </w:tc>
        <w:tc>
          <w:tcPr>
            <w:tcW w:w="855" w:type="dxa"/>
            <w:tcBorders>
              <w:top w:val="nil"/>
              <w:left w:val="nil"/>
              <w:bottom w:val="nil"/>
              <w:right w:val="nil"/>
            </w:tcBorders>
            <w:tcMar>
              <w:top w:w="0" w:type="dxa"/>
              <w:right w:w="0" w:type="dxa"/>
            </w:tcMar>
          </w:tcPr>
          <w:p w14:paraId="04E13ECD">
            <w:pPr>
              <w:spacing w:line="259" w:lineRule="auto"/>
              <w:ind w:left="0" w:right="54"/>
              <w:jc w:val="both"/>
            </w:pPr>
          </w:p>
        </w:tc>
      </w:tr>
    </w:tbl>
    <w:p w14:paraId="02618D8C">
      <w:pPr>
        <w:spacing w:after="5" w:line="360" w:lineRule="auto"/>
        <w:ind w:left="729" w:right="55" w:firstLine="721"/>
        <w:jc w:val="both"/>
      </w:pPr>
      <w:r>
        <w:t xml:space="preserve">The CoRTEX device has garnered significant praise from teacher evaluators for its innovative design, particularly its portability. Its lightweight and compact form factor make it highly transportable, enabling seamless integration into diverse educational settings. This portability fosters spontaneous and handson learning experiences, crucial for engaging students in subjects like mathematics. It is easy to store or carry. </w:t>
      </w:r>
    </w:p>
    <w:p w14:paraId="290CC540">
      <w:pPr>
        <w:spacing w:after="5" w:line="360" w:lineRule="auto"/>
        <w:ind w:left="729" w:right="55" w:firstLine="721"/>
        <w:jc w:val="both"/>
      </w:pPr>
      <w:r>
        <w:t xml:space="preserve">Research has highlighted that hands-on learning experiences not only improve engagement but also deepen understanding, especially in STEM subjects (Choi et al., 2022). In such contexts, devices like the CoRTEX allow educators to seamlessly integrate technology into lessons without being constrained by bulky or cumbersome equipment. </w:t>
      </w:r>
    </w:p>
    <w:p w14:paraId="190D6DA9">
      <w:pPr>
        <w:spacing w:after="5" w:line="360" w:lineRule="auto"/>
        <w:ind w:left="729" w:right="55" w:firstLine="721"/>
        <w:jc w:val="both"/>
      </w:pPr>
      <w:r>
        <w:t>The CoRTEX device earned high commendation from teacher-evaluators for its physical design, particularly its ability to attract students’ attention and interest. The device’s engaging structure and compact form make it ideal for promoting hands-on learning experiences in mathematics. Its lightweight and portable design allows teachers to easily transport it between classrooms, supporting both individual and group-based learning activities. The simplicity and practicality of its layout also encourage students to interact more confidently with the device, enhancing motivation and participation in lessons.</w:t>
      </w:r>
    </w:p>
    <w:p w14:paraId="7ADA35C8">
      <w:pPr>
        <w:spacing w:after="5" w:line="360" w:lineRule="auto"/>
        <w:ind w:left="729" w:right="55" w:firstLine="721"/>
        <w:jc w:val="both"/>
      </w:pPr>
      <w:r>
        <w:t xml:space="preserve">Furthermore, the evaluators recognized that the materials used in the CoRTEX device are durable and safe for continuous use. This durability ensures longevity even under frequent handling by students, making it suitable for regular classroom use. Combined with a layout that promotes focus and convenience, the CoRTEX demonstrates a thoughtful balance between functionality and aesthetics. The clear arrangement of buttons, ports, and display elements allows users to concentrate on problem-solving without unnecessary distractions, contributing to a more efficient and engaging learning experience. </w:t>
      </w:r>
    </w:p>
    <w:p w14:paraId="6BBB4921">
      <w:pPr>
        <w:spacing w:after="5" w:line="360" w:lineRule="auto"/>
        <w:ind w:left="729" w:right="55" w:firstLine="721"/>
        <w:jc w:val="both"/>
      </w:pPr>
      <w:r>
        <w:t>In conclusion, the CoRTEX device demonstrates a well-balanced and highly acceptable design that effectively combines portability, durability, and aesthetic appeal. Its engaging physical appearance and clear layout make it an attractive educational companion, while its sturdy materials ensure dependable performance over time. Continued refinement in display clarity and visual presentation would elevate the device’s overall design, making it an even more compelling and student-centered tool for modern mathematics instruction.</w:t>
      </w:r>
    </w:p>
    <w:p w14:paraId="4A015A76">
      <w:pPr>
        <w:ind w:left="0"/>
        <w:jc w:val="both"/>
      </w:pPr>
    </w:p>
    <w:p w14:paraId="0F3FA9FF">
      <w:pPr>
        <w:ind w:left="720"/>
        <w:jc w:val="both"/>
        <w:rPr>
          <w:b/>
          <w:bCs/>
        </w:rPr>
      </w:pPr>
      <w:r>
        <w:rPr>
          <w:b/>
          <w:bCs/>
          <w:color w:val="000000"/>
        </w:rPr>
        <w:t>Test for Significant Difference of the Performance of Grade 11 Students Before and After Using CoRTEX: A CNN-Based Mathematical Device for Solving Rational Equations and  Rational Functions</w:t>
      </w:r>
      <w:r>
        <w:rPr>
          <w:b/>
          <w:bCs/>
        </w:rPr>
        <w:t xml:space="preserve"> </w:t>
      </w:r>
    </w:p>
    <w:p w14:paraId="7095AB07">
      <w:pPr>
        <w:ind w:left="720"/>
        <w:jc w:val="both"/>
        <w:rPr>
          <w:b/>
          <w:bCs/>
        </w:rPr>
      </w:pPr>
    </w:p>
    <w:p w14:paraId="101E9215">
      <w:pPr>
        <w:spacing w:after="156" w:line="360" w:lineRule="auto"/>
        <w:ind w:left="720" w:right="55" w:firstLine="720"/>
        <w:jc w:val="both"/>
      </w:pPr>
      <w:r>
        <w:t>The study explores the significant difference in the performance of Grade 11 students before and after using the CoRTEX, an Raspberry pi-based educational device developed to assist in solving and graphing inverse functions. This investigation aims to determine whether the use of the device results in a measurable improvement in students' comprehension and proficiency in handling inverse functions, a key topic in their General Mathematics curriculum. To assess this, the study compares the pre-test and post-test results, providing a quantitative analysis of students' learning progress.</w:t>
      </w:r>
      <w:r>
        <w:rPr>
          <w:b/>
          <w:bCs/>
        </w:rPr>
        <w:t xml:space="preserve"> </w:t>
      </w:r>
    </w:p>
    <w:p w14:paraId="36D1F1D8">
      <w:pPr>
        <w:spacing w:after="5" w:line="360" w:lineRule="auto"/>
        <w:ind w:left="729" w:right="55" w:firstLine="721"/>
        <w:jc w:val="both"/>
      </w:pPr>
      <w:r>
        <w:t>To evaluate the significance of any performance changes, the study employs a Z-test, a statistical tool used to determine whether the observed differences between pre-test and post-test scores are statistically significant. The Z-test will provide an objective measure of how much improvement can be attributed to the use of the CoRTEX device, allowing researchers to assess its effectiveness in enhancing students' mathematical skills.</w:t>
      </w:r>
    </w:p>
    <w:p w14:paraId="23E4DF70">
      <w:pPr>
        <w:spacing w:line="249" w:lineRule="auto"/>
        <w:ind w:left="0" w:right="60"/>
        <w:jc w:val="both"/>
      </w:pPr>
    </w:p>
    <w:p w14:paraId="5DE38202">
      <w:pPr>
        <w:spacing w:line="360" w:lineRule="auto"/>
        <w:ind w:left="0" w:right="60" w:firstLine="720"/>
        <w:jc w:val="center"/>
        <w:rPr>
          <w:b/>
          <w:bCs/>
        </w:rPr>
      </w:pPr>
      <w:r>
        <w:rPr>
          <w:b/>
          <w:bCs/>
        </w:rPr>
        <w:t xml:space="preserve">Table 9 </w:t>
      </w:r>
    </w:p>
    <w:p w14:paraId="09457871">
      <w:pPr>
        <w:spacing w:line="360" w:lineRule="auto"/>
        <w:ind w:left="20" w:right="80"/>
        <w:jc w:val="center"/>
        <w:rPr>
          <w:b/>
          <w:bCs/>
        </w:rPr>
      </w:pPr>
      <w:r>
        <w:rPr>
          <w:b/>
          <w:bCs/>
        </w:rPr>
        <w:t>Test for Significant Difference Between the Performance of the Students</w:t>
      </w:r>
    </w:p>
    <w:p w14:paraId="1822446F">
      <w:pPr>
        <w:spacing w:line="360" w:lineRule="auto"/>
        <w:ind w:left="320" w:right="300"/>
        <w:jc w:val="center"/>
      </w:pPr>
      <w:r>
        <w:rPr>
          <w:b/>
          <w:bCs/>
        </w:rPr>
        <w:t>Before and After using CoRTEX: A CNN-Based Mathematical Device for Solving Rational Equations and  Rational Functions.</w:t>
      </w:r>
    </w:p>
    <w:p w14:paraId="4E353E81">
      <w:pPr>
        <w:spacing w:before="240" w:after="240" w:line="240" w:lineRule="auto"/>
        <w:ind w:left="0"/>
        <w:jc w:val="both"/>
      </w:pPr>
      <w:r>
        <w:t xml:space="preserve"> </w:t>
      </w:r>
      <w:r>
        <w:drawing>
          <wp:anchor distT="114300" distB="114300" distL="114300" distR="114300" simplePos="0" relativeHeight="251682816" behindDoc="1" locked="0" layoutInCell="1" allowOverlap="1">
            <wp:simplePos x="0" y="0"/>
            <wp:positionH relativeFrom="column">
              <wp:posOffset>552450</wp:posOffset>
            </wp:positionH>
            <wp:positionV relativeFrom="paragraph">
              <wp:posOffset>171450</wp:posOffset>
            </wp:positionV>
            <wp:extent cx="4610100" cy="2752725"/>
            <wp:effectExtent l="0" t="0" r="0" b="0"/>
            <wp:wrapNone/>
            <wp:docPr id="33" name="image16.png"/>
            <wp:cNvGraphicFramePr/>
            <a:graphic xmlns:a="http://schemas.openxmlformats.org/drawingml/2006/main">
              <a:graphicData uri="http://schemas.openxmlformats.org/drawingml/2006/picture">
                <pic:pic xmlns:pic="http://schemas.openxmlformats.org/drawingml/2006/picture">
                  <pic:nvPicPr>
                    <pic:cNvPr id="33" name="image16.png"/>
                    <pic:cNvPicPr preferRelativeResize="0"/>
                  </pic:nvPicPr>
                  <pic:blipFill>
                    <a:blip r:embed="rId22"/>
                    <a:srcRect/>
                    <a:stretch>
                      <a:fillRect/>
                    </a:stretch>
                  </pic:blipFill>
                  <pic:spPr>
                    <a:xfrm>
                      <a:off x="0" y="0"/>
                      <a:ext cx="4610100" cy="2752725"/>
                    </a:xfrm>
                    <a:prstGeom prst="rect">
                      <a:avLst/>
                    </a:prstGeom>
                  </pic:spPr>
                </pic:pic>
              </a:graphicData>
            </a:graphic>
          </wp:anchor>
        </w:drawing>
      </w:r>
    </w:p>
    <w:p w14:paraId="374261D7">
      <w:pPr>
        <w:spacing w:before="240" w:after="240" w:line="240" w:lineRule="auto"/>
        <w:ind w:left="0"/>
        <w:jc w:val="both"/>
      </w:pPr>
    </w:p>
    <w:p w14:paraId="2132F4B6">
      <w:pPr>
        <w:spacing w:before="240" w:after="240" w:line="240" w:lineRule="auto"/>
        <w:ind w:left="0"/>
        <w:jc w:val="both"/>
      </w:pPr>
    </w:p>
    <w:p w14:paraId="17520964">
      <w:pPr>
        <w:spacing w:before="240" w:after="240" w:line="240" w:lineRule="auto"/>
        <w:ind w:left="0"/>
        <w:jc w:val="both"/>
      </w:pPr>
    </w:p>
    <w:p w14:paraId="48742121">
      <w:pPr>
        <w:spacing w:before="240" w:after="240" w:line="240" w:lineRule="auto"/>
        <w:ind w:left="0"/>
        <w:jc w:val="both"/>
      </w:pPr>
    </w:p>
    <w:p w14:paraId="3B58F25F">
      <w:pPr>
        <w:spacing w:before="240" w:after="240" w:line="240" w:lineRule="auto"/>
        <w:ind w:left="0"/>
        <w:jc w:val="both"/>
      </w:pPr>
    </w:p>
    <w:p w14:paraId="302A3494">
      <w:pPr>
        <w:spacing w:before="240" w:after="240" w:line="240" w:lineRule="auto"/>
        <w:ind w:left="0"/>
        <w:jc w:val="both"/>
      </w:pPr>
    </w:p>
    <w:p w14:paraId="23A3ECCB">
      <w:pPr>
        <w:spacing w:before="240" w:after="240" w:line="240" w:lineRule="auto"/>
        <w:ind w:left="0"/>
        <w:jc w:val="both"/>
      </w:pPr>
    </w:p>
    <w:p w14:paraId="4F6575B3">
      <w:pPr>
        <w:spacing w:before="240" w:after="240" w:line="240" w:lineRule="auto"/>
        <w:ind w:left="0"/>
        <w:jc w:val="both"/>
      </w:pPr>
    </w:p>
    <w:p w14:paraId="218F5E13">
      <w:pPr>
        <w:spacing w:before="240" w:after="240" w:line="360" w:lineRule="auto"/>
        <w:ind w:left="720" w:firstLine="720"/>
        <w:jc w:val="both"/>
        <w:rPr>
          <w:color w:val="0F1115"/>
        </w:rPr>
      </w:pPr>
      <w:r>
        <w:rPr>
          <w:color w:val="0F1115"/>
        </w:rPr>
        <w:t>The central question posed by this study was unequivocal: Is there a significant difference in students' performance in solving rational equations before and after using the CoRTEX device? The statistical evidence provides a resounding answer. The test for significant difference yielded a computed z-statistic of 8.62. With a p-value of less than 0.0001 (as indicated by the one-tail value and the immense z-score), the result is statistically significant. This minuscule p-value means the probability of observing such a dramatic improvement in performance purely by chance is extremely low. Since the computed z-statistic of 8.62 far exceeds the critical z-value of 1.96 for a two-tailed test, there is overwhelming evidence to reject the null hypothesis. This confirms that the use of the CoRTEX device had a significant positive impact on student performance, with the mean score rising from 10 to 15.</w:t>
      </w:r>
    </w:p>
    <w:p w14:paraId="1228E166">
      <w:pPr>
        <w:pStyle w:val="2"/>
        <w:shd w:val="clear" w:color="auto" w:fill="FFFFFF"/>
        <w:spacing w:before="240" w:after="240" w:line="360" w:lineRule="auto"/>
        <w:ind w:left="720" w:firstLine="720"/>
        <w:jc w:val="both"/>
        <w:rPr>
          <w:rFonts w:ascii="Times New Roman" w:hAnsi="Times New Roman" w:eastAsia="Times New Roman" w:cs="Times New Roman"/>
          <w:color w:val="0F1115"/>
          <w:sz w:val="24"/>
          <w:szCs w:val="24"/>
        </w:rPr>
      </w:pPr>
      <w:r>
        <w:rPr>
          <w:rFonts w:ascii="Times New Roman" w:hAnsi="Times New Roman" w:eastAsia="Times New Roman" w:cs="Times New Roman"/>
          <w:color w:val="0F1115"/>
          <w:sz w:val="24"/>
          <w:szCs w:val="24"/>
        </w:rPr>
        <w:t>This empirical finding is strongly supported by contemporary educational research. According to the Stanford Center for Opportunity Policy in Education (2024), the proper use of technology can significantly increase student achievement. The results of this study are perfectly aligned with this principle, demonstrating that CoRTEX is a prime example of technology integrated with effective teaching practices to maximize learning outcomes. The device’s interactive nature, which teachers rated as "Highly Acceptable" for promoting active learning and engagement, allows students to better absorb abstract concepts and potentially even enjoy the learning process.</w:t>
      </w:r>
    </w:p>
    <w:p w14:paraId="1006CAF3">
      <w:pPr>
        <w:pStyle w:val="2"/>
        <w:shd w:val="clear" w:color="auto" w:fill="FFFFFF"/>
        <w:spacing w:before="240" w:after="240" w:line="360" w:lineRule="auto"/>
        <w:ind w:left="720" w:firstLine="720"/>
        <w:jc w:val="both"/>
        <w:rPr>
          <w:rFonts w:ascii="Times New Roman" w:hAnsi="Times New Roman" w:eastAsia="Times New Roman" w:cs="Times New Roman"/>
          <w:color w:val="0F1115"/>
          <w:sz w:val="24"/>
          <w:szCs w:val="24"/>
        </w:rPr>
      </w:pPr>
      <w:r>
        <w:rPr>
          <w:rFonts w:ascii="Times New Roman" w:hAnsi="Times New Roman" w:eastAsia="Times New Roman" w:cs="Times New Roman"/>
          <w:color w:val="0F1115"/>
          <w:sz w:val="24"/>
          <w:szCs w:val="24"/>
        </w:rPr>
        <w:t>The mechanism behind this success is further explained by the device's pedagogical design, as validated by teacher evaluations. Teachers overwhelmingly found the device to be "Highly Acceptable," particularly noting its ability to simplify the discussion of rational equations and functions (WM=4.00) and serve as an effective visual aid (WM=3.70). This aligns with the cognitive theory of multimedia learning, which posits that students learn more deeply from words and visuals than from words alone. By making abstract concepts like asymptotes and domains visually tangible, CoRTEX directly addresses the core challenges of the topic, thereby improving students' conceptual understanding (WM=3.70), as reflected in their higher post-test scores.</w:t>
      </w:r>
    </w:p>
    <w:p w14:paraId="2C3A8C9C">
      <w:pPr>
        <w:pStyle w:val="2"/>
        <w:shd w:val="clear" w:color="auto" w:fill="FFFFFF"/>
        <w:spacing w:before="240" w:after="0" w:line="360" w:lineRule="auto"/>
        <w:ind w:left="720" w:firstLine="720"/>
        <w:jc w:val="both"/>
        <w:rPr>
          <w:rFonts w:ascii="Times New Roman" w:hAnsi="Times New Roman" w:eastAsia="Times New Roman" w:cs="Times New Roman"/>
          <w:color w:val="0F1115"/>
          <w:sz w:val="24"/>
          <w:szCs w:val="24"/>
        </w:rPr>
      </w:pPr>
      <w:bookmarkStart w:id="49" w:name="_o8vvflzcq76" w:colFirst="0" w:colLast="0"/>
      <w:bookmarkEnd w:id="49"/>
      <w:r>
        <w:rPr>
          <w:rFonts w:ascii="Times New Roman" w:hAnsi="Times New Roman" w:eastAsia="Times New Roman" w:cs="Times New Roman"/>
          <w:color w:val="0F1115"/>
          <w:sz w:val="24"/>
          <w:szCs w:val="24"/>
        </w:rPr>
        <w:t>In conclusion, the powerful statistical evidence of improved performance is not an isolated finding but the direct result of a well-designed educational tool. The data tells us that student performance improved significantly, and the confluence of teacher feedback and established educational theory helps us understand why. The high acceptability of CoRTEX in terms of pedagogical value, coupled with its proven effectiveness, positions it as a powerful instrument in the modern mathematics classroom. It successfully translates sound educational principles into a practical application, confirming that such technology, when thoughtfully implemented, can indeed create a significant and positive shift in student learning.</w:t>
      </w:r>
    </w:p>
    <w:p w14:paraId="54CF3F70">
      <w:pPr>
        <w:pStyle w:val="2"/>
        <w:spacing w:before="0" w:after="127" w:line="250" w:lineRule="auto"/>
        <w:ind w:left="-5" w:right="49"/>
        <w:jc w:val="both"/>
        <w:rPr>
          <w:rFonts w:ascii="Times New Roman" w:hAnsi="Times New Roman" w:eastAsia="Times New Roman" w:cs="Times New Roman"/>
          <w:b/>
          <w:bCs/>
          <w:color w:val="000000"/>
          <w:sz w:val="24"/>
          <w:szCs w:val="24"/>
        </w:rPr>
      </w:pPr>
    </w:p>
    <w:p w14:paraId="60C1D9D2"/>
    <w:p w14:paraId="26E50E5E">
      <w:pPr>
        <w:pStyle w:val="4"/>
        <w:spacing w:before="0" w:after="127" w:line="240" w:lineRule="auto"/>
        <w:ind w:left="0" w:right="49"/>
        <w:jc w:val="center"/>
        <w:rPr>
          <w:b/>
          <w:bCs/>
          <w:color w:val="000000"/>
          <w:sz w:val="24"/>
          <w:szCs w:val="24"/>
        </w:rPr>
      </w:pPr>
      <w:bookmarkStart w:id="50" w:name="_5y8vro48lygg" w:colFirst="0" w:colLast="0"/>
      <w:bookmarkEnd w:id="50"/>
      <w:r>
        <w:rPr>
          <w:b/>
          <w:bCs/>
          <w:color w:val="000000"/>
          <w:sz w:val="24"/>
          <w:szCs w:val="24"/>
        </w:rPr>
        <w:t>CHAPTER V</w:t>
      </w:r>
    </w:p>
    <w:p w14:paraId="6EACE718">
      <w:pPr>
        <w:pStyle w:val="2"/>
        <w:spacing w:before="0" w:after="127" w:line="250" w:lineRule="auto"/>
        <w:ind w:left="-5" w:right="49"/>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 xml:space="preserve">SUMMARY OF FINDINGS, CONCLUSIONS AND RECOMMENDATIONS </w:t>
      </w:r>
    </w:p>
    <w:p w14:paraId="5B504F36">
      <w:pPr>
        <w:pStyle w:val="3"/>
        <w:spacing w:before="0" w:after="127" w:line="250" w:lineRule="auto"/>
        <w:ind w:left="715" w:right="49" w:firstLine="5"/>
        <w:jc w:val="both"/>
        <w:rPr>
          <w:rFonts w:ascii="Times New Roman" w:hAnsi="Times New Roman" w:eastAsia="Times New Roman" w:cs="Times New Roman"/>
          <w:b/>
          <w:bCs/>
          <w:color w:val="000000"/>
          <w:sz w:val="24"/>
          <w:szCs w:val="24"/>
        </w:rPr>
      </w:pPr>
      <w:bookmarkStart w:id="51" w:name="_b0xakar6p1li" w:colFirst="0" w:colLast="0"/>
      <w:bookmarkEnd w:id="51"/>
    </w:p>
    <w:p w14:paraId="3EF138DD">
      <w:pPr>
        <w:pStyle w:val="3"/>
        <w:spacing w:before="0" w:after="127" w:line="250" w:lineRule="auto"/>
        <w:ind w:left="715" w:right="49" w:firstLine="5"/>
        <w:jc w:val="both"/>
        <w:rPr>
          <w:rFonts w:ascii="Times New Roman" w:hAnsi="Times New Roman" w:eastAsia="Times New Roman" w:cs="Times New Roman"/>
          <w:b/>
          <w:bCs/>
          <w:color w:val="000000"/>
          <w:sz w:val="24"/>
          <w:szCs w:val="24"/>
        </w:rPr>
      </w:pPr>
      <w:bookmarkStart w:id="52" w:name="_z0zhhte7tz2a" w:colFirst="0" w:colLast="0"/>
      <w:bookmarkEnd w:id="52"/>
      <w:r>
        <w:rPr>
          <w:rFonts w:ascii="Times New Roman" w:hAnsi="Times New Roman" w:eastAsia="Times New Roman" w:cs="Times New Roman"/>
          <w:b/>
          <w:bCs/>
          <w:color w:val="000000"/>
          <w:sz w:val="24"/>
          <w:szCs w:val="24"/>
        </w:rPr>
        <w:t xml:space="preserve">SUMMARY </w:t>
      </w:r>
    </w:p>
    <w:p w14:paraId="5F54370F">
      <w:pPr>
        <w:pStyle w:val="4"/>
        <w:spacing w:before="240" w:after="240" w:line="360" w:lineRule="auto"/>
        <w:ind w:left="720" w:firstLine="720"/>
        <w:jc w:val="both"/>
        <w:rPr>
          <w:color w:val="000000"/>
          <w:sz w:val="24"/>
          <w:szCs w:val="24"/>
        </w:rPr>
      </w:pPr>
      <w:r>
        <w:rPr>
          <w:color w:val="000000"/>
          <w:sz w:val="24"/>
          <w:szCs w:val="24"/>
        </w:rPr>
        <w:t>The overarching purpose of this study was to assess the effectiveness of CoRTEX: A CNN-Based Mathematical Device for Solving Rational Equations and Rational Functions as a learning tool. Specifically, this research sought to answer the following problems: 1) What is the level of acceptability of CoRTEX: A CNN-Based Mathematical Device for Solving Rational Equations and Rational Functions evaluated by students in terms of Usability, Technical Aspects, and Device Design? 2) What is the level of acceptability of CoRTEX: A CNN-Based Mathematical Device for Solving Rational Equations and Rational Functions evaluated by teacher-evaluators in terms of Accuracy of the Device in Solving and Graphing, Pedagogical Value, Usability, Technical Aspects, and Device Design? 3) Is there a significant difference in students' performance in solving Rational Equations and Rational Functions before and after using CoRTEX: A CNN-Based Mathematical Device for Solving Rational Equations and Rational Functions.</w:t>
      </w:r>
    </w:p>
    <w:p w14:paraId="65CB3B4D">
      <w:pPr>
        <w:pStyle w:val="4"/>
        <w:spacing w:before="240" w:after="240" w:line="360" w:lineRule="auto"/>
        <w:ind w:left="720" w:firstLine="720"/>
        <w:jc w:val="both"/>
        <w:rPr>
          <w:color w:val="000000"/>
          <w:sz w:val="24"/>
          <w:szCs w:val="24"/>
        </w:rPr>
      </w:pPr>
      <w:r>
        <w:rPr>
          <w:color w:val="000000"/>
          <w:sz w:val="24"/>
          <w:szCs w:val="24"/>
        </w:rPr>
        <w:t>The study utilized a descriptive-correlational research design and employed total enumeration, focusing on 84 students who provided incorrect answers on the competency regarding solving Rational Equations and Rational Functions during the First Quarter Test of SY 2025–2026 in General Mathematics, and 5 teachers as evaluators. Pre-test and post-test questionnaires were administered to the respondents, who were instructed to engage with the CoRTEX device and complete the tests. Inferential statistics were applied to analyze the data. Z-test for two samples assessed the significant difference in student performance before and after using the device. Additionally, the average ratings from student-evaluators and teacher-evaluators were analyzed using the Weighted Mean to determine the level of acceptability of the CoRTEX device.</w:t>
      </w:r>
    </w:p>
    <w:p w14:paraId="6C3D8A6F">
      <w:pPr>
        <w:pStyle w:val="4"/>
        <w:spacing w:before="240" w:after="240" w:line="360" w:lineRule="auto"/>
        <w:ind w:left="720" w:firstLine="720"/>
        <w:jc w:val="both"/>
        <w:rPr>
          <w:color w:val="000000"/>
          <w:sz w:val="24"/>
          <w:szCs w:val="24"/>
        </w:rPr>
      </w:pPr>
      <w:bookmarkStart w:id="53" w:name="_kzpn5e10iedb" w:colFirst="0" w:colLast="0"/>
      <w:bookmarkEnd w:id="53"/>
      <w:r>
        <w:rPr>
          <w:color w:val="000000"/>
          <w:sz w:val="24"/>
          <w:szCs w:val="24"/>
        </w:rPr>
        <w:t>The findings revealed that the CoRTEX device achieved high acceptability ratings in all aspects. Among students, the device obtained average weighted means of 3.76 for usability, 3.90 for technical aspects, and 3.73 for design, all interpreted as Highly Acceptable. Among teacher-evaluators, the device achieved mean ratings of 3.98 for accuracy, 3.80 for pedagogical value, 3.86 for usability, 3.84 for technical aspects, and 3.82 for design, all interpreted as Highly Acceptable. The computed z-test value of 8.62 (p = 0.00225) indicated a significant improvement in students’ performance after using the device. These results confirm that the CoRTEX is an effective and highly acceptable educational tool that enhances students’ learning, engagement, and comprehension in mathematics.</w:t>
      </w:r>
    </w:p>
    <w:p w14:paraId="6137E6CB">
      <w:pPr>
        <w:pStyle w:val="4"/>
        <w:spacing w:line="360" w:lineRule="auto"/>
        <w:ind w:left="0" w:firstLine="720"/>
        <w:jc w:val="both"/>
        <w:rPr>
          <w:b/>
          <w:bCs/>
          <w:color w:val="000000"/>
          <w:sz w:val="24"/>
          <w:szCs w:val="24"/>
        </w:rPr>
      </w:pPr>
      <w:bookmarkStart w:id="54" w:name="_h9oxz14bm5uh" w:colFirst="0" w:colLast="0"/>
      <w:bookmarkEnd w:id="54"/>
      <w:r>
        <w:rPr>
          <w:b/>
          <w:bCs/>
          <w:color w:val="000000"/>
          <w:sz w:val="24"/>
          <w:szCs w:val="24"/>
        </w:rPr>
        <w:t>FINDINGS</w:t>
      </w:r>
    </w:p>
    <w:p w14:paraId="09F35381">
      <w:pPr>
        <w:spacing w:line="360" w:lineRule="auto"/>
        <w:ind w:left="0"/>
        <w:jc w:val="both"/>
      </w:pPr>
      <w:r>
        <w:tab/>
      </w:r>
      <w:r>
        <w:t>The findings of the study are summarized as follows:</w:t>
      </w:r>
    </w:p>
    <w:p w14:paraId="3E2F647F">
      <w:pPr>
        <w:numPr>
          <w:ilvl w:val="0"/>
          <w:numId w:val="21"/>
        </w:numPr>
        <w:spacing w:before="240" w:line="360" w:lineRule="auto"/>
        <w:jc w:val="both"/>
      </w:pPr>
      <w:r>
        <w:t>The level of acceptability of the device in terms of usability, technical aspects, and device design was rated highly acceptable by the student-evaluators, with average weighted means of 3.76, 3.90, and 3.73, respectively.</w:t>
      </w:r>
      <w:r>
        <w:br w:type="textWrapping"/>
      </w:r>
      <w:r>
        <w:t xml:space="preserve">  Along with usability, the highest indicator with a mean score of 3.95, interpreted as highly acceptable, is that the device is easy to operate even for first-time users.</w:t>
      </w:r>
      <w:r>
        <w:br w:type="textWrapping"/>
      </w:r>
      <w:r>
        <w:t xml:space="preserve">  Along the technical aspect, the highest indicator with a mean score of 4.00, interpreted as highly acceptable, is that the input, display, and output functions work well together.</w:t>
      </w:r>
      <w:r>
        <w:br w:type="textWrapping"/>
      </w:r>
      <w:r>
        <w:t xml:space="preserve">  Along with device design, the highest indicators with a mean score of 3.90, interpreted as highly acceptable, are that the device is lightweight and compact, making it easy to transport and use on the go, and the overall appearance motivates students to use it more often.</w:t>
      </w:r>
    </w:p>
    <w:p w14:paraId="7F21D876">
      <w:pPr>
        <w:numPr>
          <w:ilvl w:val="0"/>
          <w:numId w:val="21"/>
        </w:numPr>
        <w:spacing w:line="360" w:lineRule="auto"/>
        <w:jc w:val="both"/>
      </w:pPr>
      <w:r>
        <w:t>The level of acceptability of the device in terms of accuracy of solving and graphing, pedagogical value, usability, technical aspects, and device design was rated highly acceptable by the teacher-evaluators, with average weighted means of 3.98, 3.80, 3.86, 3.84, and 3.82, respectively.</w:t>
      </w:r>
      <w:r>
        <w:br w:type="textWrapping"/>
      </w:r>
      <w:r>
        <w:t xml:space="preserve">  Along with accuracy, the highest indicators with a mean score of 4.00, interpreted as highly acceptable, are that the device generates accurate results for rational equations and produces precise graphs of rational functions.</w:t>
      </w:r>
      <w:r>
        <w:br w:type="textWrapping"/>
      </w:r>
      <w:r>
        <w:t xml:space="preserve">  Along pedagogical value, the highest indicator with a mean score of 4.00, interpreted as highly acceptable, is that the device can help simplify the discussion of rational equations and functions.</w:t>
      </w:r>
      <w:r>
        <w:br w:type="textWrapping"/>
      </w:r>
      <w:r>
        <w:t xml:space="preserve">  Along with usability, the highest indicator with a mean score of 4.00, interpreted as highly acceptable, is that the device offers connectivity options for enhanced visibility during presentations or group learning.</w:t>
      </w:r>
      <w:r>
        <w:br w:type="textWrapping"/>
      </w:r>
      <w:r>
        <w:t xml:space="preserve">  Along the technical aspect, the highest indicator with a mean score of 4.00, interpreted as highly acceptable, is that the device works even without a stable internet connection.</w:t>
      </w:r>
      <w:r>
        <w:br w:type="textWrapping"/>
      </w:r>
      <w:r>
        <w:t xml:space="preserve">  Along with device design, the highest indicator with a mean score of 4.00, interpreted as highly acceptable, is that the device’s physical design can attract students’ interests.</w:t>
      </w:r>
    </w:p>
    <w:p w14:paraId="19E96DDA">
      <w:pPr>
        <w:numPr>
          <w:ilvl w:val="0"/>
          <w:numId w:val="21"/>
        </w:numPr>
        <w:spacing w:after="240" w:line="360" w:lineRule="auto"/>
        <w:jc w:val="both"/>
      </w:pPr>
      <w:r>
        <w:t>The test for significant difference in student performance before and after exposure to the device showed a computed z-statistic of 8.62 and a p-value of 0.00225, indicating a statistically significant improvement in performance and leading to the rejection of the null hypothesis.</w:t>
      </w:r>
    </w:p>
    <w:p w14:paraId="2EBBC983">
      <w:pPr>
        <w:pStyle w:val="3"/>
        <w:spacing w:before="0" w:after="127" w:line="250" w:lineRule="auto"/>
        <w:ind w:left="715" w:right="49" w:firstLine="5"/>
        <w:jc w:val="both"/>
        <w:rPr>
          <w:rFonts w:ascii="Times New Roman" w:hAnsi="Times New Roman" w:eastAsia="Times New Roman" w:cs="Times New Roman"/>
          <w:b/>
          <w:bCs/>
          <w:color w:val="000000"/>
          <w:sz w:val="24"/>
          <w:szCs w:val="24"/>
        </w:rPr>
      </w:pPr>
      <w:bookmarkStart w:id="55" w:name="_9nqu58t8g1tu" w:colFirst="0" w:colLast="0"/>
      <w:bookmarkEnd w:id="55"/>
      <w:r>
        <w:rPr>
          <w:rFonts w:ascii="Times New Roman" w:hAnsi="Times New Roman" w:eastAsia="Times New Roman" w:cs="Times New Roman"/>
          <w:b/>
          <w:bCs/>
          <w:color w:val="000000"/>
          <w:sz w:val="24"/>
          <w:szCs w:val="24"/>
        </w:rPr>
        <w:t xml:space="preserve">CONCLUSIONS </w:t>
      </w:r>
    </w:p>
    <w:p w14:paraId="5282F73C">
      <w:pPr>
        <w:tabs>
          <w:tab w:val="center" w:pos="361"/>
          <w:tab w:val="right" w:pos="8703"/>
        </w:tabs>
        <w:spacing w:after="149" w:line="250" w:lineRule="auto"/>
        <w:ind w:left="1441"/>
        <w:jc w:val="both"/>
      </w:pPr>
      <w:r>
        <w:t xml:space="preserve">Based on the findings of the study, the following conclusions were drawn: </w:t>
      </w:r>
    </w:p>
    <w:p w14:paraId="25484FBA">
      <w:pPr>
        <w:spacing w:after="5" w:line="360" w:lineRule="auto"/>
        <w:ind w:left="729" w:right="297" w:firstLine="711"/>
        <w:jc w:val="both"/>
      </w:pPr>
      <w:r>
        <w:t>1. CoRTEX: A CNN-Based Mathematical Device for Solving Rational Equations and Rational Functions is highly accepted by the students, proving effective in enhancing understanding, engagement, and performance in solving and graphing rational equations and functions.</w:t>
      </w:r>
      <w:r>
        <w:br w:type="textWrapping"/>
      </w:r>
      <w:r>
        <w:tab/>
      </w:r>
      <w:r>
        <w:t>2. CoRTEX is highly accepted by the teacher-evaluators, demonstrating its potential as an effective instructional tool that supports classroom teaching, improves lesson delivery, and encourages active learning among students.</w:t>
      </w:r>
      <w:r>
        <w:br w:type="textWrapping"/>
      </w:r>
      <w:r>
        <w:tab/>
      </w:r>
      <w:r>
        <w:t>3 .There is a significant difference between the students’ performance before and after using the CoRTEX device, indicating that the integration of technology through CNN-based computation and handwriting recognition significantly improves mathematical comprehension and achievement.</w:t>
      </w:r>
    </w:p>
    <w:p w14:paraId="585ED49B">
      <w:pPr>
        <w:spacing w:after="5" w:line="360" w:lineRule="auto"/>
        <w:ind w:left="729" w:right="297" w:firstLine="711"/>
        <w:jc w:val="both"/>
      </w:pPr>
    </w:p>
    <w:p w14:paraId="683B4CD2">
      <w:pPr>
        <w:spacing w:after="5" w:line="360" w:lineRule="auto"/>
        <w:ind w:left="9" w:right="297"/>
        <w:jc w:val="both"/>
      </w:pPr>
    </w:p>
    <w:p w14:paraId="170A05DA">
      <w:pPr>
        <w:pStyle w:val="3"/>
        <w:spacing w:before="0" w:after="127" w:line="250" w:lineRule="auto"/>
        <w:ind w:left="715" w:right="49"/>
        <w:jc w:val="both"/>
        <w:rPr>
          <w:rFonts w:ascii="Times New Roman" w:hAnsi="Times New Roman" w:eastAsia="Times New Roman" w:cs="Times New Roman"/>
          <w:b/>
          <w:bCs/>
          <w:color w:val="000000"/>
          <w:sz w:val="24"/>
          <w:szCs w:val="24"/>
        </w:rPr>
      </w:pPr>
      <w:bookmarkStart w:id="56" w:name="_ta2s26p8i17l" w:colFirst="0" w:colLast="0"/>
      <w:bookmarkEnd w:id="56"/>
      <w:r>
        <w:rPr>
          <w:rFonts w:ascii="Times New Roman" w:hAnsi="Times New Roman" w:eastAsia="Times New Roman" w:cs="Times New Roman"/>
          <w:b/>
          <w:bCs/>
          <w:color w:val="000000"/>
          <w:sz w:val="24"/>
          <w:szCs w:val="24"/>
        </w:rPr>
        <w:t xml:space="preserve">RECOMMENDATIONS </w:t>
      </w:r>
    </w:p>
    <w:p w14:paraId="07246C07">
      <w:pPr>
        <w:spacing w:after="5" w:line="362" w:lineRule="auto"/>
        <w:ind w:left="729" w:right="55" w:firstLine="721"/>
        <w:jc w:val="both"/>
      </w:pPr>
      <w:r>
        <w:t xml:space="preserve">After a thorough analysis of the data gathered in the study, the following are highly recommended:  </w:t>
      </w:r>
    </w:p>
    <w:p w14:paraId="481D4F74">
      <w:pPr>
        <w:spacing w:before="240" w:after="240" w:line="360" w:lineRule="auto"/>
        <w:ind w:left="720" w:firstLine="720"/>
        <w:jc w:val="both"/>
      </w:pPr>
      <w:r>
        <w:t>1. The CoRTEX device could be enhanced by expanding its lessons beyond rational equations and functions, allowing it to cover broader mathematical and scientific topics for greater academic application.</w:t>
      </w:r>
      <w:r>
        <w:br w:type="textWrapping"/>
      </w:r>
      <w:r>
        <w:tab/>
      </w:r>
      <w:r>
        <w:t>2. It is recommended that the device be equipped with a larger and clearer screen to improve visibility, readability, and overall user experience, especially during classroom demonstrations.</w:t>
      </w:r>
      <w:r>
        <w:br w:type="textWrapping"/>
      </w:r>
      <w:r>
        <w:tab/>
      </w:r>
      <w:r>
        <w:t>3. The device’s versatility may be further enhanced by integrating features that allow its use across other subjects such as Physics, Statistics, or Engineering, showcasing its adaptability as a multifunctional educational tool.</w:t>
      </w:r>
    </w:p>
    <w:p w14:paraId="334B7521">
      <w:pPr>
        <w:spacing w:before="240" w:after="240" w:line="360" w:lineRule="auto"/>
        <w:ind w:left="720" w:firstLine="720"/>
        <w:jc w:val="both"/>
      </w:pPr>
      <w:r>
        <w:t>CoRTEX has the potential to evolve into a fully integrated digital learning system that supports multiple disciplines while maintaining its goal of improving comprehension, interactivity, and engagement in mathematics and related fields.</w:t>
      </w:r>
    </w:p>
    <w:p w14:paraId="3AC6EE6F">
      <w:pPr>
        <w:pStyle w:val="4"/>
        <w:shd w:val="clear" w:color="auto" w:fill="FFFFFF"/>
        <w:spacing w:before="240" w:after="240"/>
        <w:ind w:left="0"/>
        <w:jc w:val="both"/>
        <w:rPr>
          <w:b/>
          <w:bCs/>
          <w:color w:val="000000"/>
          <w:sz w:val="24"/>
          <w:szCs w:val="24"/>
        </w:rPr>
      </w:pPr>
      <w:bookmarkStart w:id="57" w:name="_kv4bznm1l2bq" w:colFirst="0" w:colLast="0"/>
      <w:bookmarkEnd w:id="57"/>
    </w:p>
    <w:p w14:paraId="6A94C2A5">
      <w:pPr>
        <w:jc w:val="both"/>
      </w:pPr>
    </w:p>
    <w:p w14:paraId="643D184C">
      <w:pPr>
        <w:jc w:val="both"/>
      </w:pPr>
    </w:p>
    <w:p w14:paraId="08547918">
      <w:pPr>
        <w:jc w:val="both"/>
      </w:pPr>
    </w:p>
    <w:p w14:paraId="2A142869">
      <w:pPr>
        <w:jc w:val="both"/>
      </w:pPr>
    </w:p>
    <w:p w14:paraId="647CE542">
      <w:pPr>
        <w:jc w:val="both"/>
      </w:pPr>
    </w:p>
    <w:p w14:paraId="0DA34FF2">
      <w:pPr>
        <w:ind w:left="0"/>
        <w:jc w:val="both"/>
      </w:pPr>
    </w:p>
    <w:p w14:paraId="72074D1B">
      <w:pPr>
        <w:pStyle w:val="4"/>
        <w:shd w:val="clear" w:color="auto" w:fill="FFFFFF"/>
        <w:spacing w:before="240" w:after="240"/>
        <w:ind w:left="0"/>
        <w:jc w:val="both"/>
        <w:rPr>
          <w:b/>
          <w:bCs/>
          <w:color w:val="000000"/>
          <w:sz w:val="24"/>
          <w:szCs w:val="24"/>
        </w:rPr>
      </w:pPr>
      <w:bookmarkStart w:id="58" w:name="_iu065s4t62q1" w:colFirst="0" w:colLast="0"/>
      <w:bookmarkEnd w:id="58"/>
    </w:p>
    <w:p w14:paraId="6D278831">
      <w:pPr>
        <w:pStyle w:val="4"/>
        <w:shd w:val="clear" w:color="auto" w:fill="FFFFFF"/>
        <w:spacing w:before="240" w:after="240"/>
        <w:ind w:left="0"/>
        <w:jc w:val="both"/>
        <w:rPr>
          <w:b/>
          <w:bCs/>
          <w:color w:val="000000"/>
          <w:sz w:val="24"/>
          <w:szCs w:val="24"/>
        </w:rPr>
      </w:pPr>
      <w:bookmarkStart w:id="59" w:name="_3e61aqykwzmp" w:colFirst="0" w:colLast="0"/>
      <w:bookmarkEnd w:id="59"/>
    </w:p>
    <w:p w14:paraId="498DD0A6">
      <w:pPr>
        <w:pStyle w:val="4"/>
        <w:shd w:val="clear" w:color="auto" w:fill="FFFFFF"/>
        <w:spacing w:before="240" w:after="240"/>
        <w:ind w:left="0"/>
        <w:jc w:val="both"/>
        <w:rPr>
          <w:b/>
          <w:bCs/>
          <w:color w:val="000000"/>
          <w:sz w:val="24"/>
          <w:szCs w:val="24"/>
        </w:rPr>
      </w:pPr>
      <w:bookmarkStart w:id="60" w:name="_f6g3kzct5bx3" w:colFirst="0" w:colLast="0"/>
      <w:bookmarkEnd w:id="60"/>
    </w:p>
    <w:p w14:paraId="70346F52">
      <w:pPr>
        <w:pStyle w:val="4"/>
        <w:shd w:val="clear" w:color="auto" w:fill="FFFFFF"/>
        <w:spacing w:before="240" w:after="240"/>
        <w:ind w:left="0"/>
        <w:jc w:val="both"/>
        <w:rPr>
          <w:b/>
          <w:bCs/>
          <w:color w:val="000000"/>
          <w:sz w:val="24"/>
          <w:szCs w:val="24"/>
        </w:rPr>
      </w:pPr>
      <w:bookmarkStart w:id="61" w:name="_glb6y1js65yc" w:colFirst="0" w:colLast="0"/>
      <w:bookmarkEnd w:id="61"/>
    </w:p>
    <w:p w14:paraId="4AAB7BD3">
      <w:pPr>
        <w:pStyle w:val="4"/>
        <w:shd w:val="clear" w:color="auto" w:fill="FFFFFF"/>
        <w:spacing w:before="240" w:after="240"/>
        <w:ind w:left="0"/>
        <w:jc w:val="both"/>
        <w:rPr>
          <w:b/>
          <w:bCs/>
          <w:color w:val="000000"/>
          <w:sz w:val="24"/>
          <w:szCs w:val="24"/>
        </w:rPr>
      </w:pPr>
      <w:bookmarkStart w:id="62" w:name="_b8hw5imvlu2" w:colFirst="0" w:colLast="0"/>
      <w:bookmarkEnd w:id="62"/>
    </w:p>
    <w:p w14:paraId="6370B0DF">
      <w:pPr>
        <w:pStyle w:val="4"/>
        <w:shd w:val="clear" w:color="auto" w:fill="FFFFFF"/>
        <w:spacing w:before="240" w:after="240"/>
        <w:ind w:left="0"/>
        <w:jc w:val="both"/>
        <w:rPr>
          <w:b/>
          <w:bCs/>
          <w:color w:val="000000"/>
          <w:sz w:val="24"/>
          <w:szCs w:val="24"/>
        </w:rPr>
      </w:pPr>
      <w:bookmarkStart w:id="63" w:name="_p55ljirqtin" w:colFirst="0" w:colLast="0"/>
      <w:bookmarkEnd w:id="63"/>
    </w:p>
    <w:p w14:paraId="320A8B7F">
      <w:pPr>
        <w:pStyle w:val="4"/>
        <w:shd w:val="clear" w:color="auto" w:fill="FFFFFF"/>
        <w:spacing w:before="240" w:after="240"/>
        <w:ind w:left="0"/>
        <w:jc w:val="both"/>
        <w:rPr>
          <w:b/>
          <w:bCs/>
          <w:color w:val="000000"/>
          <w:sz w:val="24"/>
          <w:szCs w:val="24"/>
        </w:rPr>
      </w:pPr>
      <w:bookmarkStart w:id="64" w:name="_imgmm72b1ixs" w:colFirst="0" w:colLast="0"/>
      <w:bookmarkEnd w:id="64"/>
    </w:p>
    <w:p w14:paraId="772A91A1">
      <w:pPr>
        <w:jc w:val="both"/>
      </w:pPr>
    </w:p>
    <w:p w14:paraId="28BA322B">
      <w:pPr>
        <w:pStyle w:val="4"/>
        <w:shd w:val="clear" w:color="auto" w:fill="FFFFFF"/>
        <w:spacing w:before="240" w:after="240"/>
        <w:ind w:left="0"/>
        <w:jc w:val="both"/>
        <w:rPr>
          <w:b/>
          <w:bCs/>
          <w:color w:val="000000"/>
          <w:sz w:val="24"/>
          <w:szCs w:val="24"/>
        </w:rPr>
      </w:pPr>
      <w:bookmarkStart w:id="65" w:name="_foocstoqhbhl" w:colFirst="0" w:colLast="0"/>
      <w:bookmarkEnd w:id="65"/>
    </w:p>
    <w:p w14:paraId="55AD7397"/>
    <w:p w14:paraId="247CE030">
      <w:pPr>
        <w:pStyle w:val="4"/>
        <w:shd w:val="clear" w:color="auto" w:fill="FFFFFF"/>
        <w:spacing w:before="240" w:after="240"/>
        <w:ind w:left="0"/>
        <w:jc w:val="both"/>
        <w:rPr>
          <w:b/>
          <w:bCs/>
          <w:color w:val="000000"/>
          <w:sz w:val="24"/>
          <w:szCs w:val="24"/>
        </w:rPr>
      </w:pPr>
      <w:bookmarkStart w:id="66" w:name="_kkt7ogk166o8" w:colFirst="0" w:colLast="0"/>
      <w:bookmarkEnd w:id="66"/>
      <w:r>
        <w:rPr>
          <w:b/>
          <w:bCs/>
          <w:color w:val="000000"/>
          <w:sz w:val="24"/>
          <w:szCs w:val="24"/>
        </w:rPr>
        <w:t>BIBLIOGRAPHY</w:t>
      </w:r>
    </w:p>
    <w:p w14:paraId="7E0AF3C9">
      <w:pPr>
        <w:spacing w:before="240" w:after="240" w:line="360" w:lineRule="auto"/>
        <w:ind w:left="1440" w:hanging="720"/>
        <w:jc w:val="both"/>
        <w:rPr>
          <w:i/>
          <w:iCs/>
          <w:color w:val="0F1115"/>
        </w:rPr>
      </w:pPr>
      <w:r>
        <w:rPr>
          <w:b/>
          <w:bCs/>
          <w:i/>
          <w:iCs/>
          <w:color w:val="0F1115"/>
        </w:rPr>
        <w:t>Bautista, R. G.</w:t>
      </w:r>
      <w:r>
        <w:rPr>
          <w:i/>
          <w:iCs/>
          <w:color w:val="0F1115"/>
        </w:rPr>
        <w:t xml:space="preserve"> (2021). Mathematics anxiety and procedural fluency among senior</w:t>
      </w:r>
    </w:p>
    <w:p w14:paraId="2585F1BF">
      <w:pPr>
        <w:spacing w:before="240" w:after="240" w:line="360" w:lineRule="auto"/>
        <w:ind w:left="2160" w:hanging="720"/>
        <w:jc w:val="both"/>
        <w:rPr>
          <w:i/>
          <w:iCs/>
          <w:color w:val="0F1115"/>
        </w:rPr>
      </w:pPr>
      <w:r>
        <w:rPr>
          <w:i/>
          <w:iCs/>
          <w:color w:val="0F1115"/>
        </w:rPr>
        <w:t>high school students. Philippine Journal of Educational Research, 15(2), 45–60.</w:t>
      </w:r>
    </w:p>
    <w:p w14:paraId="54A4579E">
      <w:pPr>
        <w:spacing w:before="240" w:after="240" w:line="360" w:lineRule="auto"/>
        <w:ind w:left="1440" w:hanging="720"/>
        <w:jc w:val="both"/>
        <w:rPr>
          <w:i/>
          <w:iCs/>
          <w:u w:val="single"/>
        </w:rPr>
      </w:pPr>
      <w:r>
        <w:rPr>
          <w:b/>
          <w:bCs/>
          <w:i/>
          <w:iCs/>
          <w:color w:val="0F1115"/>
        </w:rPr>
        <w:t>Black, P., &amp; Wiliam, D.</w:t>
      </w:r>
      <w:r>
        <w:rPr>
          <w:i/>
          <w:iCs/>
          <w:color w:val="0F1115"/>
        </w:rPr>
        <w:t xml:space="preserve"> (1998). Assessment and classroom learning. Assessment in Education: Principles, Policy &amp; Practice, 5(1), 7–74.</w:t>
      </w:r>
      <w:r>
        <w:fldChar w:fldCharType="begin"/>
      </w:r>
      <w:r>
        <w:instrText xml:space="preserve"> HYPERLINK "https://www.gla.ac.uk/t4/learningandteaching/files/PGCTHE/BlackandWiliam1998.pdf" \h </w:instrText>
      </w:r>
      <w:r>
        <w:fldChar w:fldCharType="separate"/>
      </w:r>
      <w:r>
        <w:rPr>
          <w:i/>
          <w:iCs/>
          <w:color w:val="0F1115"/>
        </w:rPr>
        <w:t xml:space="preserve"> </w:t>
      </w:r>
      <w:r>
        <w:rPr>
          <w:i/>
          <w:iCs/>
          <w:color w:val="0F1115"/>
        </w:rPr>
        <w:fldChar w:fldCharType="end"/>
      </w:r>
      <w:r>
        <w:fldChar w:fldCharType="begin"/>
      </w:r>
      <w:r>
        <w:instrText xml:space="preserve"> HYPERLINK "https://www.gla.ac.uk/t4/learningandteaching/files/PGCTHE/BlackandWiliam1998.pdf" \h </w:instrText>
      </w:r>
      <w:r>
        <w:fldChar w:fldCharType="separate"/>
      </w:r>
      <w:r>
        <w:rPr>
          <w:i/>
          <w:iCs/>
          <w:u w:val="single"/>
        </w:rPr>
        <w:t>https://www.gla.ac.uk/t4/learningandteaching/files/PGCTHE/BlackandWiliam1998.pdf</w:t>
      </w:r>
      <w:r>
        <w:rPr>
          <w:i/>
          <w:iCs/>
          <w:u w:val="single"/>
        </w:rPr>
        <w:fldChar w:fldCharType="end"/>
      </w:r>
    </w:p>
    <w:p w14:paraId="06029529">
      <w:pPr>
        <w:spacing w:before="240" w:after="240" w:line="360" w:lineRule="auto"/>
        <w:ind w:left="1440" w:hanging="720"/>
        <w:jc w:val="both"/>
        <w:rPr>
          <w:i/>
          <w:iCs/>
          <w:u w:val="single"/>
        </w:rPr>
      </w:pPr>
      <w:r>
        <w:rPr>
          <w:b/>
          <w:bCs/>
          <w:i/>
          <w:iCs/>
          <w:color w:val="0F1115"/>
        </w:rPr>
        <w:t>Bloom, B. S.</w:t>
      </w:r>
      <w:r>
        <w:rPr>
          <w:i/>
          <w:iCs/>
          <w:color w:val="0F1115"/>
        </w:rPr>
        <w:t xml:space="preserve"> (1968). Learning for mastery. </w:t>
      </w:r>
      <w:r>
        <w:rPr>
          <w:i/>
          <w:iCs/>
        </w:rPr>
        <w:t>Evaluation Comment, 1(2), n2.</w:t>
      </w:r>
      <w:r>
        <w:fldChar w:fldCharType="begin"/>
      </w:r>
      <w:r>
        <w:instrText xml:space="preserve"> HYPERLINK "https://eric.ed.gov/?id=ED053419" \h </w:instrText>
      </w:r>
      <w:r>
        <w:fldChar w:fldCharType="separate"/>
      </w:r>
      <w:r>
        <w:rPr>
          <w:i/>
          <w:iCs/>
        </w:rPr>
        <w:t xml:space="preserve"> </w:t>
      </w:r>
      <w:r>
        <w:rPr>
          <w:i/>
          <w:iCs/>
        </w:rPr>
        <w:fldChar w:fldCharType="end"/>
      </w:r>
      <w:r>
        <w:fldChar w:fldCharType="begin"/>
      </w:r>
      <w:r>
        <w:instrText xml:space="preserve"> HYPERLINK "https://eric.ed.gov/?id=ED053419" \h </w:instrText>
      </w:r>
      <w:r>
        <w:fldChar w:fldCharType="separate"/>
      </w:r>
      <w:r>
        <w:rPr>
          <w:i/>
          <w:iCs/>
          <w:u w:val="single"/>
        </w:rPr>
        <w:t>https://eric.ed.gov/?id=ED053419</w:t>
      </w:r>
      <w:r>
        <w:rPr>
          <w:i/>
          <w:iCs/>
          <w:u w:val="single"/>
        </w:rPr>
        <w:fldChar w:fldCharType="end"/>
      </w:r>
    </w:p>
    <w:p w14:paraId="75D756E2">
      <w:pPr>
        <w:spacing w:before="240" w:after="240" w:line="360" w:lineRule="auto"/>
        <w:ind w:left="1440" w:hanging="720"/>
        <w:jc w:val="both"/>
        <w:rPr>
          <w:i/>
          <w:iCs/>
          <w:color w:val="0F1115"/>
        </w:rPr>
      </w:pPr>
      <w:r>
        <w:rPr>
          <w:b/>
          <w:bCs/>
          <w:i/>
          <w:iCs/>
          <w:color w:val="0F1115"/>
        </w:rPr>
        <w:t>Bossé, M. J., &amp; Nandakumar, N. R.</w:t>
      </w:r>
      <w:r>
        <w:rPr>
          <w:i/>
          <w:iCs/>
          <w:color w:val="0F1115"/>
        </w:rPr>
        <w:t xml:space="preserve"> (2005). The procedural complexity of solving rational equations. Journal of Mathematical Behavior.</w:t>
      </w:r>
    </w:p>
    <w:p w14:paraId="47D5D1E1">
      <w:pPr>
        <w:spacing w:before="240" w:after="240" w:line="360" w:lineRule="auto"/>
        <w:ind w:left="1440" w:hanging="720"/>
        <w:jc w:val="both"/>
        <w:rPr>
          <w:i/>
          <w:iCs/>
          <w:color w:val="0F1115"/>
        </w:rPr>
      </w:pPr>
      <w:r>
        <w:rPr>
          <w:b/>
          <w:bCs/>
          <w:i/>
          <w:iCs/>
          <w:color w:val="0F1115"/>
        </w:rPr>
        <w:t>Burgos, M. A.</w:t>
      </w:r>
      <w:r>
        <w:rPr>
          <w:i/>
          <w:iCs/>
          <w:color w:val="0F1115"/>
        </w:rPr>
        <w:t xml:space="preserve"> (2018). Proficiency in Algebraic Concepts of Grade 11 STEM Students [Thesis]. Philippine Normal University.</w:t>
      </w:r>
    </w:p>
    <w:p w14:paraId="05164C28">
      <w:pPr>
        <w:spacing w:before="240" w:after="240" w:line="360" w:lineRule="auto"/>
        <w:ind w:left="1440" w:hanging="720"/>
        <w:jc w:val="both"/>
        <w:rPr>
          <w:i/>
          <w:iCs/>
          <w:color w:val="0F1115"/>
        </w:rPr>
      </w:pPr>
      <w:r>
        <w:rPr>
          <w:b/>
          <w:bCs/>
          <w:i/>
          <w:iCs/>
          <w:color w:val="0F1115"/>
        </w:rPr>
        <w:t>Creswell, J. W., &amp; Creswell, J. D.</w:t>
      </w:r>
      <w:r>
        <w:rPr>
          <w:i/>
          <w:iCs/>
          <w:color w:val="0F1115"/>
        </w:rPr>
        <w:t xml:space="preserve"> (2018). Research design: Qualitative, quantitative, and mixed methods approaches (5th ed.). SAGE Publications.</w:t>
      </w:r>
    </w:p>
    <w:p w14:paraId="31589A89">
      <w:pPr>
        <w:spacing w:before="240" w:after="240" w:line="360" w:lineRule="auto"/>
        <w:ind w:left="1440" w:hanging="720"/>
        <w:jc w:val="both"/>
        <w:rPr>
          <w:i/>
          <w:iCs/>
          <w:color w:val="0F1115"/>
          <w:u w:val="single"/>
        </w:rPr>
      </w:pPr>
      <w:r>
        <w:rPr>
          <w:b/>
          <w:bCs/>
          <w:i/>
          <w:iCs/>
          <w:color w:val="0F1115"/>
        </w:rPr>
        <w:t>Davis, F. D.</w:t>
      </w:r>
      <w:r>
        <w:rPr>
          <w:i/>
          <w:iCs/>
          <w:color w:val="0F1115"/>
        </w:rPr>
        <w:t xml:space="preserve"> (1989). Perceived usefulness, perceived ease of use, and user acceptance of information technology. MIS Quarterly, 13(3), 319–340.</w:t>
      </w:r>
      <w:r>
        <w:fldChar w:fldCharType="begin"/>
      </w:r>
      <w:r>
        <w:instrText xml:space="preserve"> HYPERLINK "https://www.jstor.org/stable/249008" \h </w:instrText>
      </w:r>
      <w:r>
        <w:fldChar w:fldCharType="separate"/>
      </w:r>
      <w:r>
        <w:rPr>
          <w:i/>
          <w:iCs/>
          <w:color w:val="0F1115"/>
        </w:rPr>
        <w:t xml:space="preserve"> </w:t>
      </w:r>
      <w:r>
        <w:rPr>
          <w:i/>
          <w:iCs/>
          <w:color w:val="0F1115"/>
        </w:rPr>
        <w:fldChar w:fldCharType="end"/>
      </w:r>
      <w:r>
        <w:fldChar w:fldCharType="begin"/>
      </w:r>
      <w:r>
        <w:instrText xml:space="preserve"> HYPERLINK "https://www.jstor.org/stable/249008" \h </w:instrText>
      </w:r>
      <w:r>
        <w:fldChar w:fldCharType="separate"/>
      </w:r>
      <w:r>
        <w:rPr>
          <w:i/>
          <w:iCs/>
          <w:color w:val="0F1115"/>
          <w:u w:val="single"/>
        </w:rPr>
        <w:t>https://www.jstor.org/stable/249008</w:t>
      </w:r>
      <w:r>
        <w:rPr>
          <w:i/>
          <w:iCs/>
          <w:color w:val="0F1115"/>
          <w:u w:val="single"/>
        </w:rPr>
        <w:fldChar w:fldCharType="end"/>
      </w:r>
    </w:p>
    <w:p w14:paraId="4D890704">
      <w:pPr>
        <w:spacing w:before="240" w:after="240" w:line="360" w:lineRule="auto"/>
        <w:ind w:left="1440" w:hanging="720"/>
        <w:jc w:val="both"/>
        <w:rPr>
          <w:i/>
          <w:iCs/>
          <w:color w:val="0F1115"/>
        </w:rPr>
      </w:pPr>
      <w:r>
        <w:rPr>
          <w:b/>
          <w:bCs/>
          <w:i/>
          <w:iCs/>
          <w:color w:val="0F1115"/>
        </w:rPr>
        <w:t>De Roxas, M. A., &amp; Cruz, J. P.</w:t>
      </w:r>
      <w:r>
        <w:rPr>
          <w:i/>
          <w:iCs/>
          <w:color w:val="0F1115"/>
        </w:rPr>
        <w:t xml:space="preserve"> (2021). Teachers' perceptions of the most difficult topics in the General Mathematics curriculum. International Journal of Educational Studies, 4(3), 112–125.</w:t>
      </w:r>
    </w:p>
    <w:p w14:paraId="135E4C8C">
      <w:pPr>
        <w:spacing w:before="240" w:after="240" w:line="360" w:lineRule="auto"/>
        <w:ind w:left="1440" w:hanging="720"/>
        <w:jc w:val="both"/>
        <w:rPr>
          <w:i/>
          <w:iCs/>
          <w:color w:val="0F1115"/>
        </w:rPr>
      </w:pPr>
      <w:r>
        <w:rPr>
          <w:b/>
          <w:bCs/>
          <w:i/>
          <w:iCs/>
          <w:color w:val="0F1115"/>
        </w:rPr>
        <w:t>Dela Cruz, J., &amp; Reyes, R.</w:t>
      </w:r>
      <w:r>
        <w:rPr>
          <w:i/>
          <w:iCs/>
          <w:color w:val="0F1115"/>
        </w:rPr>
        <w:t xml:space="preserve"> (2020). Cognitive analysis of errors in rational equations. The Philippine Journal of Education Studies.</w:t>
      </w:r>
    </w:p>
    <w:p w14:paraId="26391590">
      <w:pPr>
        <w:spacing w:before="240" w:after="240" w:line="360" w:lineRule="auto"/>
        <w:ind w:left="1440" w:hanging="720"/>
        <w:jc w:val="both"/>
        <w:rPr>
          <w:i/>
          <w:iCs/>
          <w:color w:val="0F1115"/>
        </w:rPr>
      </w:pPr>
      <w:r>
        <w:rPr>
          <w:b/>
          <w:bCs/>
          <w:i/>
          <w:iCs/>
          <w:color w:val="0F1115"/>
        </w:rPr>
        <w:t>Deng, Y., et al.</w:t>
      </w:r>
      <w:r>
        <w:rPr>
          <w:i/>
          <w:iCs/>
          <w:color w:val="0F1115"/>
        </w:rPr>
        <w:t xml:space="preserve"> (2017). Image-to-Markup Generation with Coarse-to-Fine Attention. ICML.</w:t>
      </w:r>
    </w:p>
    <w:p w14:paraId="56E41A64">
      <w:pPr>
        <w:spacing w:before="240" w:after="240" w:line="360" w:lineRule="auto"/>
        <w:ind w:left="1440" w:hanging="720"/>
        <w:jc w:val="both"/>
        <w:rPr>
          <w:i/>
          <w:iCs/>
          <w:color w:val="0F1115"/>
        </w:rPr>
      </w:pPr>
      <w:r>
        <w:rPr>
          <w:b/>
          <w:bCs/>
          <w:i/>
          <w:iCs/>
          <w:color w:val="0F1115"/>
        </w:rPr>
        <w:t>Even, R.</w:t>
      </w:r>
      <w:r>
        <w:rPr>
          <w:i/>
          <w:iCs/>
          <w:color w:val="0F1115"/>
        </w:rPr>
        <w:t xml:space="preserve"> (1998). Factors involved in linking representations of functions. The Journal of Mathematical Behavior.</w:t>
      </w:r>
    </w:p>
    <w:p w14:paraId="0ABC245F">
      <w:pPr>
        <w:spacing w:before="240" w:after="240" w:line="360" w:lineRule="auto"/>
        <w:ind w:left="1440" w:hanging="720"/>
        <w:jc w:val="both"/>
        <w:rPr>
          <w:i/>
          <w:iCs/>
          <w:color w:val="0F1115"/>
        </w:rPr>
      </w:pPr>
      <w:r>
        <w:rPr>
          <w:b/>
          <w:bCs/>
          <w:i/>
          <w:iCs/>
          <w:color w:val="0F1115"/>
        </w:rPr>
        <w:t>Gonzales, L., et al.</w:t>
      </w:r>
      <w:r>
        <w:rPr>
          <w:i/>
          <w:iCs/>
          <w:color w:val="0F1115"/>
        </w:rPr>
        <w:t xml:space="preserve"> (2021). A meta-analysis on the effect of technology integration. Journal of Science and Mathematics Education in Southeast Asia.</w:t>
      </w:r>
    </w:p>
    <w:p w14:paraId="56B959DC">
      <w:pPr>
        <w:spacing w:before="240" w:after="240" w:line="360" w:lineRule="auto"/>
        <w:ind w:left="1440" w:hanging="720"/>
        <w:jc w:val="both"/>
        <w:rPr>
          <w:i/>
          <w:iCs/>
          <w:color w:val="0F1115"/>
        </w:rPr>
      </w:pPr>
      <w:r>
        <w:rPr>
          <w:b/>
          <w:bCs/>
          <w:i/>
          <w:iCs/>
          <w:color w:val="0F1115"/>
        </w:rPr>
        <w:t>Hohenwarter, M., &amp; Jones, K.</w:t>
      </w:r>
      <w:r>
        <w:rPr>
          <w:i/>
          <w:iCs/>
          <w:color w:val="0F1115"/>
        </w:rPr>
        <w:t xml:space="preserve"> (2019). GeoGebra: Enabling students to meaningfully learn mathematics. Proceedings of the 13th International Congress on Mathematical Education.</w:t>
      </w:r>
    </w:p>
    <w:p w14:paraId="09200EC9">
      <w:pPr>
        <w:spacing w:before="240" w:after="240" w:line="360" w:lineRule="auto"/>
        <w:ind w:left="1440" w:hanging="720"/>
        <w:jc w:val="both"/>
        <w:rPr>
          <w:i/>
          <w:iCs/>
          <w:color w:val="0F1115"/>
        </w:rPr>
      </w:pPr>
      <w:r>
        <w:rPr>
          <w:b/>
          <w:bCs/>
          <w:i/>
          <w:iCs/>
          <w:color w:val="0F1115"/>
        </w:rPr>
        <w:t>Kieran, C.</w:t>
      </w:r>
      <w:r>
        <w:rPr>
          <w:i/>
          <w:iCs/>
          <w:color w:val="0F1115"/>
        </w:rPr>
        <w:t xml:space="preserve"> (2018). The core of algebra: Reflections on its main activities. In Research issues in the learning and teaching of algebra (pp. 5–20). Routledge.</w:t>
      </w:r>
    </w:p>
    <w:p w14:paraId="40DD4D3D">
      <w:pPr>
        <w:spacing w:before="240" w:after="240" w:line="360" w:lineRule="auto"/>
        <w:ind w:left="1440" w:hanging="720"/>
        <w:jc w:val="both"/>
        <w:rPr>
          <w:i/>
          <w:iCs/>
          <w:u w:val="single"/>
        </w:rPr>
      </w:pPr>
      <w:r>
        <w:rPr>
          <w:b/>
          <w:bCs/>
          <w:i/>
          <w:iCs/>
          <w:color w:val="0F1115"/>
        </w:rPr>
        <w:t>LeCun, Y., Bottou, L., Bengio, Y., &amp; Haffner, P.</w:t>
      </w:r>
      <w:r>
        <w:rPr>
          <w:i/>
          <w:iCs/>
          <w:color w:val="0F1115"/>
        </w:rPr>
        <w:t xml:space="preserve"> (1998). Gradient-based learning applied to document recognition. Proceedings of the IEEE, 86(11), 2278–2324.</w:t>
      </w:r>
      <w:r>
        <w:fldChar w:fldCharType="begin"/>
      </w:r>
      <w:r>
        <w:instrText xml:space="preserve"> HYPERLINK "https://ieeexplore.ieee.org/document/726791" \h </w:instrText>
      </w:r>
      <w:r>
        <w:fldChar w:fldCharType="separate"/>
      </w:r>
      <w:r>
        <w:rPr>
          <w:i/>
          <w:iCs/>
        </w:rPr>
        <w:t xml:space="preserve"> </w:t>
      </w:r>
      <w:r>
        <w:rPr>
          <w:i/>
          <w:iCs/>
        </w:rPr>
        <w:fldChar w:fldCharType="end"/>
      </w:r>
      <w:r>
        <w:fldChar w:fldCharType="begin"/>
      </w:r>
      <w:r>
        <w:instrText xml:space="preserve"> HYPERLINK "https://ieeexplore.ieee.org/document/726791" \h </w:instrText>
      </w:r>
      <w:r>
        <w:fldChar w:fldCharType="separate"/>
      </w:r>
      <w:r>
        <w:rPr>
          <w:i/>
          <w:iCs/>
          <w:u w:val="single"/>
        </w:rPr>
        <w:t>https://ieeexplore.ieee.org/document/726791</w:t>
      </w:r>
      <w:r>
        <w:rPr>
          <w:i/>
          <w:iCs/>
          <w:u w:val="single"/>
        </w:rPr>
        <w:fldChar w:fldCharType="end"/>
      </w:r>
    </w:p>
    <w:p w14:paraId="599186E2">
      <w:pPr>
        <w:spacing w:before="240" w:after="240" w:line="360" w:lineRule="auto"/>
        <w:ind w:left="1440" w:hanging="720"/>
        <w:jc w:val="both"/>
        <w:rPr>
          <w:i/>
          <w:iCs/>
          <w:color w:val="0F1115"/>
        </w:rPr>
      </w:pPr>
      <w:r>
        <w:rPr>
          <w:b/>
          <w:bCs/>
          <w:i/>
          <w:iCs/>
          <w:color w:val="0F1115"/>
        </w:rPr>
        <w:t>Mayer, R. E.</w:t>
      </w:r>
      <w:r>
        <w:rPr>
          <w:i/>
          <w:iCs/>
          <w:color w:val="0F1115"/>
        </w:rPr>
        <w:t xml:space="preserve"> (2020). Multimedia learning (3rd ed.). Cambridge University Press.</w:t>
      </w:r>
    </w:p>
    <w:p w14:paraId="7AD5B05A">
      <w:pPr>
        <w:spacing w:before="240" w:after="240" w:line="360" w:lineRule="auto"/>
        <w:ind w:left="1440" w:hanging="720"/>
        <w:jc w:val="both"/>
        <w:rPr>
          <w:i/>
          <w:iCs/>
          <w:u w:val="single"/>
        </w:rPr>
      </w:pPr>
      <w:r>
        <w:rPr>
          <w:b/>
          <w:bCs/>
          <w:i/>
          <w:iCs/>
          <w:color w:val="0F1115"/>
        </w:rPr>
        <w:t>McCulloch, W. S., &amp; Pitts, W.</w:t>
      </w:r>
      <w:r>
        <w:rPr>
          <w:i/>
          <w:iCs/>
          <w:color w:val="0F1115"/>
        </w:rPr>
        <w:t xml:space="preserve"> (1943). A logical calculus of the ideas immanent in nervous activity. The Bulletin of Mathematical Biophysics, 5(4), 115–133.</w:t>
      </w:r>
      <w:r>
        <w:fldChar w:fldCharType="begin"/>
      </w:r>
      <w:r>
        <w:instrText xml:space="preserve"> HYPERLINK "https://link.springer.com/article/10.1007/BF02478259" \h </w:instrText>
      </w:r>
      <w:r>
        <w:fldChar w:fldCharType="separate"/>
      </w:r>
      <w:r>
        <w:rPr>
          <w:i/>
          <w:iCs/>
          <w:color w:val="0F1115"/>
        </w:rPr>
        <w:t xml:space="preserve"> </w:t>
      </w:r>
      <w:r>
        <w:rPr>
          <w:i/>
          <w:iCs/>
          <w:color w:val="0F1115"/>
        </w:rPr>
        <w:fldChar w:fldCharType="end"/>
      </w:r>
      <w:r>
        <w:fldChar w:fldCharType="begin"/>
      </w:r>
      <w:r>
        <w:instrText xml:space="preserve"> HYPERLINK "https://link.springer.com/article/10.1007/BF02478259" \h </w:instrText>
      </w:r>
      <w:r>
        <w:fldChar w:fldCharType="separate"/>
      </w:r>
      <w:r>
        <w:rPr>
          <w:i/>
          <w:iCs/>
          <w:u w:val="single"/>
        </w:rPr>
        <w:t>https://link.springer.com/article/10.1007/BF02478259</w:t>
      </w:r>
      <w:r>
        <w:rPr>
          <w:i/>
          <w:iCs/>
          <w:u w:val="single"/>
        </w:rPr>
        <w:fldChar w:fldCharType="end"/>
      </w:r>
    </w:p>
    <w:p w14:paraId="0A4E9852">
      <w:pPr>
        <w:spacing w:before="240" w:after="240" w:line="360" w:lineRule="auto"/>
        <w:ind w:left="1440" w:hanging="720"/>
        <w:jc w:val="both"/>
        <w:rPr>
          <w:i/>
          <w:iCs/>
          <w:color w:val="0F1115"/>
        </w:rPr>
      </w:pPr>
      <w:r>
        <w:rPr>
          <w:b/>
          <w:bCs/>
          <w:i/>
          <w:iCs/>
          <w:color w:val="0F1115"/>
        </w:rPr>
        <w:t>Méndez-Balbuena, I., Hernández, R., Trujillo, P., &amp; Flores, J.</w:t>
      </w:r>
      <w:r>
        <w:rPr>
          <w:i/>
          <w:iCs/>
          <w:color w:val="0F1115"/>
        </w:rPr>
        <w:t xml:space="preserve"> (2022). Enhancing mathematical learning through visual feedback and interactive technology. Journal of Educational Technology &amp; Society, 25(1), 112–124.</w:t>
      </w:r>
    </w:p>
    <w:p w14:paraId="337F58B6">
      <w:pPr>
        <w:spacing w:before="240" w:after="240" w:line="360" w:lineRule="auto"/>
        <w:ind w:left="1440" w:hanging="720"/>
        <w:jc w:val="both"/>
        <w:rPr>
          <w:i/>
          <w:iCs/>
          <w:color w:val="0F1115"/>
        </w:rPr>
      </w:pPr>
      <w:r>
        <w:rPr>
          <w:b/>
          <w:bCs/>
          <w:i/>
          <w:iCs/>
          <w:color w:val="0F1115"/>
        </w:rPr>
        <w:t>Panaoura, A., et al.</w:t>
      </w:r>
      <w:r>
        <w:rPr>
          <w:i/>
          <w:iCs/>
          <w:color w:val="0F1115"/>
        </w:rPr>
        <w:t xml:space="preserve"> (2009). A structural model for the understanding of rational functions. Educational Psychology.</w:t>
      </w:r>
    </w:p>
    <w:p w14:paraId="7B539C0C">
      <w:pPr>
        <w:spacing w:before="240" w:after="240" w:line="360" w:lineRule="auto"/>
        <w:ind w:left="1440" w:hanging="720"/>
        <w:jc w:val="both"/>
        <w:rPr>
          <w:i/>
          <w:iCs/>
          <w:color w:val="0F1115"/>
        </w:rPr>
      </w:pPr>
      <w:r>
        <w:rPr>
          <w:b/>
          <w:bCs/>
          <w:i/>
          <w:iCs/>
          <w:color w:val="0F1115"/>
        </w:rPr>
        <w:t>Reyes, R. D., &amp; Villanueva, P. S.</w:t>
      </w:r>
      <w:r>
        <w:rPr>
          <w:i/>
          <w:iCs/>
          <w:color w:val="0F1115"/>
        </w:rPr>
        <w:t xml:space="preserve"> (2020). Rote learning and its impact on algebraic misconceptions in Philippine high schools. The Philippine Educator, 58(2), 25–41.</w:t>
      </w:r>
    </w:p>
    <w:p w14:paraId="106F9DED">
      <w:pPr>
        <w:spacing w:before="240" w:after="240" w:line="360" w:lineRule="auto"/>
        <w:ind w:left="1440" w:hanging="720"/>
        <w:jc w:val="both"/>
        <w:rPr>
          <w:i/>
          <w:iCs/>
          <w:color w:val="0F1115"/>
        </w:rPr>
      </w:pPr>
      <w:r>
        <w:rPr>
          <w:b/>
          <w:bCs/>
          <w:i/>
          <w:iCs/>
          <w:color w:val="0F1115"/>
        </w:rPr>
        <w:t>Salud, M. J., &amp; Suan, L. A.</w:t>
      </w:r>
      <w:r>
        <w:rPr>
          <w:i/>
          <w:iCs/>
          <w:color w:val="0F1115"/>
        </w:rPr>
        <w:t xml:space="preserve"> (2020). Error analysis in simplifying rational expressions among Grade 8 students in Zambales. Journal of Innovation in Educational Research, 3(1), 55–68.</w:t>
      </w:r>
    </w:p>
    <w:p w14:paraId="6DBFA8BF">
      <w:pPr>
        <w:spacing w:before="240" w:after="240" w:line="360" w:lineRule="auto"/>
        <w:ind w:left="1440" w:hanging="720"/>
        <w:jc w:val="both"/>
        <w:rPr>
          <w:i/>
          <w:iCs/>
          <w:color w:val="0F1115"/>
        </w:rPr>
      </w:pPr>
      <w:r>
        <w:rPr>
          <w:b/>
          <w:bCs/>
          <w:i/>
          <w:iCs/>
          <w:color w:val="0F1115"/>
        </w:rPr>
        <w:t>Santos, A., et al.</w:t>
      </w:r>
      <w:r>
        <w:rPr>
          <w:i/>
          <w:iCs/>
          <w:color w:val="0F1115"/>
        </w:rPr>
        <w:t xml:space="preserve"> (2022). Development of a handwritten mathematical expression recognizer [Thesis]. University of the Philippines Diliman.</w:t>
      </w:r>
    </w:p>
    <w:p w14:paraId="7123CCEA">
      <w:pPr>
        <w:spacing w:before="240" w:after="240" w:line="360" w:lineRule="auto"/>
        <w:ind w:left="1440" w:hanging="720"/>
        <w:jc w:val="both"/>
        <w:rPr>
          <w:i/>
          <w:iCs/>
          <w:color w:val="0F1115"/>
        </w:rPr>
      </w:pPr>
      <w:r>
        <w:rPr>
          <w:b/>
          <w:bCs/>
          <w:i/>
          <w:iCs/>
          <w:color w:val="0F1115"/>
        </w:rPr>
        <w:t>Taherdoost, H.</w:t>
      </w:r>
      <w:r>
        <w:rPr>
          <w:i/>
          <w:iCs/>
          <w:color w:val="0F1115"/>
        </w:rPr>
        <w:t xml:space="preserve"> (2017). Determining sample size; How to calculate survey sample size. International Journal of Economics and Management Systems, 2.</w:t>
      </w:r>
    </w:p>
    <w:p w14:paraId="0399B06B">
      <w:pPr>
        <w:spacing w:before="240" w:after="240" w:line="360" w:lineRule="auto"/>
        <w:ind w:left="1440" w:hanging="720"/>
        <w:jc w:val="both"/>
        <w:rPr>
          <w:i/>
          <w:iCs/>
          <w:color w:val="0F1115"/>
        </w:rPr>
      </w:pPr>
      <w:r>
        <w:rPr>
          <w:b/>
          <w:bCs/>
          <w:i/>
          <w:iCs/>
          <w:color w:val="0F1115"/>
        </w:rPr>
        <w:t>Torres, A. B.</w:t>
      </w:r>
      <w:r>
        <w:rPr>
          <w:i/>
          <w:iCs/>
          <w:color w:val="0F1115"/>
        </w:rPr>
        <w:t xml:space="preserve"> (2019). Computer Algebra Systems (CAS) as a bridge to conceptual understanding. Journal of Research in Innovative Teaching &amp; Learning (Philippine Edition).</w:t>
      </w:r>
    </w:p>
    <w:p w14:paraId="3746AAD9">
      <w:pPr>
        <w:spacing w:before="240" w:after="240" w:line="360" w:lineRule="auto"/>
        <w:ind w:left="1440" w:hanging="720"/>
        <w:jc w:val="both"/>
        <w:rPr>
          <w:i/>
          <w:iCs/>
          <w:u w:val="single"/>
        </w:rPr>
      </w:pPr>
      <w:r>
        <w:rPr>
          <w:b/>
          <w:bCs/>
          <w:i/>
          <w:iCs/>
          <w:color w:val="0F1115"/>
        </w:rPr>
        <w:t>Vygotsky, L. S.</w:t>
      </w:r>
      <w:r>
        <w:rPr>
          <w:i/>
          <w:iCs/>
          <w:color w:val="0F1115"/>
        </w:rPr>
        <w:t xml:space="preserve"> (1978). Mind in society: The development of higher psychological processes. Harvard University Press.</w:t>
      </w:r>
      <w:r>
        <w:fldChar w:fldCharType="begin"/>
      </w:r>
      <w:r>
        <w:instrText xml:space="preserve"> HYPERLINK "https://www.jstor.org/stable/j.ctvjf9vz4" \h </w:instrText>
      </w:r>
      <w:r>
        <w:fldChar w:fldCharType="separate"/>
      </w:r>
      <w:r>
        <w:rPr>
          <w:i/>
          <w:iCs/>
        </w:rPr>
        <w:t xml:space="preserve"> </w:t>
      </w:r>
      <w:r>
        <w:rPr>
          <w:i/>
          <w:iCs/>
        </w:rPr>
        <w:fldChar w:fldCharType="end"/>
      </w:r>
      <w:r>
        <w:fldChar w:fldCharType="begin"/>
      </w:r>
      <w:r>
        <w:instrText xml:space="preserve"> HYPERLINK "https://www.jstor.org/stable/j.ctvjf9vz4" \h </w:instrText>
      </w:r>
      <w:r>
        <w:fldChar w:fldCharType="separate"/>
      </w:r>
      <w:r>
        <w:rPr>
          <w:i/>
          <w:iCs/>
          <w:u w:val="single"/>
        </w:rPr>
        <w:t>https://www.jstor.org/stable/j.ctvjf9vz4</w:t>
      </w:r>
      <w:r>
        <w:rPr>
          <w:i/>
          <w:iCs/>
          <w:u w:val="single"/>
        </w:rPr>
        <w:fldChar w:fldCharType="end"/>
      </w:r>
    </w:p>
    <w:p w14:paraId="754EF911">
      <w:pPr>
        <w:spacing w:before="240" w:after="240" w:line="360" w:lineRule="auto"/>
        <w:ind w:left="1440" w:hanging="720"/>
        <w:jc w:val="both"/>
        <w:rPr>
          <w:i/>
          <w:iCs/>
          <w:color w:val="0F1115"/>
        </w:rPr>
      </w:pPr>
      <w:r>
        <w:rPr>
          <w:b/>
          <w:bCs/>
          <w:i/>
          <w:iCs/>
          <w:color w:val="0F1115"/>
        </w:rPr>
        <w:t>Wirkuttis, T., &amp; Seidl, T.</w:t>
      </w:r>
      <w:r>
        <w:rPr>
          <w:i/>
          <w:iCs/>
          <w:color w:val="0F1115"/>
        </w:rPr>
        <w:t xml:space="preserve"> (2023). Towards a universal math solver... AAAI.</w:t>
      </w:r>
    </w:p>
    <w:p w14:paraId="40388A9D">
      <w:pPr>
        <w:spacing w:before="500" w:line="360" w:lineRule="auto"/>
        <w:jc w:val="both"/>
        <w:rPr>
          <w:color w:val="0F1115"/>
        </w:rPr>
      </w:pPr>
    </w:p>
    <w:p w14:paraId="0A8CF141">
      <w:pPr>
        <w:spacing w:before="500" w:line="360" w:lineRule="auto"/>
        <w:ind w:left="0"/>
        <w:jc w:val="both"/>
        <w:rPr>
          <w:i/>
          <w:iCs/>
          <w:color w:val="0F1115"/>
        </w:rPr>
      </w:pPr>
    </w:p>
    <w:p w14:paraId="5DE69316">
      <w:pPr>
        <w:spacing w:before="500" w:line="360" w:lineRule="auto"/>
        <w:ind w:left="0"/>
        <w:jc w:val="both"/>
        <w:rPr>
          <w:i/>
          <w:iCs/>
          <w:color w:val="0F1115"/>
        </w:rPr>
      </w:pPr>
    </w:p>
    <w:p w14:paraId="261EE018">
      <w:pPr>
        <w:spacing w:line="360" w:lineRule="auto"/>
        <w:ind w:left="0"/>
        <w:jc w:val="both"/>
        <w:rPr>
          <w:color w:val="0F1115"/>
        </w:rPr>
      </w:pPr>
    </w:p>
    <w:p w14:paraId="78299D7D">
      <w:pPr>
        <w:spacing w:line="360" w:lineRule="auto"/>
        <w:ind w:left="0"/>
        <w:jc w:val="both"/>
        <w:rPr>
          <w:color w:val="0F1115"/>
        </w:rPr>
      </w:pPr>
    </w:p>
    <w:p w14:paraId="2DB49CD6">
      <w:pPr>
        <w:pStyle w:val="4"/>
        <w:spacing w:line="360" w:lineRule="auto"/>
        <w:ind w:left="0"/>
        <w:jc w:val="both"/>
        <w:rPr>
          <w:b/>
          <w:bCs/>
          <w:color w:val="000000"/>
          <w:sz w:val="24"/>
          <w:szCs w:val="24"/>
        </w:rPr>
      </w:pPr>
      <w:bookmarkStart w:id="67" w:name="_wg8478ficpja" w:colFirst="0" w:colLast="0"/>
      <w:bookmarkEnd w:id="67"/>
    </w:p>
    <w:p w14:paraId="3753E9C0">
      <w:pPr>
        <w:pStyle w:val="4"/>
        <w:spacing w:line="360" w:lineRule="auto"/>
        <w:ind w:left="0"/>
        <w:jc w:val="both"/>
        <w:rPr>
          <w:b/>
          <w:bCs/>
          <w:color w:val="000000"/>
          <w:sz w:val="24"/>
          <w:szCs w:val="24"/>
        </w:rPr>
      </w:pPr>
      <w:bookmarkStart w:id="68" w:name="_3qs72lxhxij1" w:colFirst="0" w:colLast="0"/>
      <w:bookmarkEnd w:id="68"/>
    </w:p>
    <w:p w14:paraId="1A29B3F8">
      <w:pPr>
        <w:jc w:val="both"/>
      </w:pPr>
    </w:p>
    <w:p w14:paraId="5819CF2A">
      <w:pPr>
        <w:jc w:val="both"/>
      </w:pPr>
    </w:p>
    <w:p w14:paraId="29EE5645">
      <w:pPr>
        <w:jc w:val="both"/>
      </w:pPr>
    </w:p>
    <w:p w14:paraId="22D6A011">
      <w:pPr>
        <w:jc w:val="both"/>
      </w:pPr>
    </w:p>
    <w:p w14:paraId="730AFD8D">
      <w:pPr>
        <w:jc w:val="both"/>
      </w:pPr>
    </w:p>
    <w:p w14:paraId="3B5431F5">
      <w:pPr>
        <w:jc w:val="both"/>
      </w:pPr>
    </w:p>
    <w:p w14:paraId="085D159F">
      <w:pPr>
        <w:jc w:val="both"/>
      </w:pPr>
    </w:p>
    <w:p w14:paraId="226E36E9">
      <w:pPr>
        <w:jc w:val="both"/>
      </w:pPr>
    </w:p>
    <w:p w14:paraId="6733626C">
      <w:pPr>
        <w:jc w:val="both"/>
      </w:pPr>
    </w:p>
    <w:p w14:paraId="14054CCE">
      <w:pPr>
        <w:jc w:val="both"/>
      </w:pPr>
    </w:p>
    <w:p w14:paraId="0C1C1E95">
      <w:pPr>
        <w:jc w:val="both"/>
      </w:pPr>
    </w:p>
    <w:p w14:paraId="783DD1D6">
      <w:pPr>
        <w:jc w:val="both"/>
      </w:pPr>
    </w:p>
    <w:p w14:paraId="18AB24C1">
      <w:pPr>
        <w:pStyle w:val="4"/>
        <w:jc w:val="both"/>
        <w:rPr>
          <w:b/>
          <w:bCs/>
          <w:color w:val="000000"/>
          <w:sz w:val="24"/>
          <w:szCs w:val="24"/>
        </w:rPr>
      </w:pPr>
      <w:bookmarkStart w:id="69" w:name="_w8xp1xd94cb" w:colFirst="0" w:colLast="0"/>
      <w:bookmarkEnd w:id="69"/>
      <w:r>
        <w:rPr>
          <w:b/>
          <w:bCs/>
          <w:color w:val="000000"/>
          <w:sz w:val="24"/>
          <w:szCs w:val="24"/>
        </w:rPr>
        <w:t>ACKNOWLEDGEMENT</w:t>
      </w:r>
    </w:p>
    <w:p w14:paraId="604E314C">
      <w:pPr>
        <w:spacing w:line="360" w:lineRule="auto"/>
        <w:jc w:val="both"/>
      </w:pPr>
    </w:p>
    <w:p w14:paraId="4578149A">
      <w:pPr>
        <w:spacing w:line="360" w:lineRule="auto"/>
        <w:jc w:val="both"/>
      </w:pPr>
      <w:r>
        <w:tab/>
      </w:r>
      <w:r>
        <w:t>It is with great pleasure that the proponents extend their utmost appreciation for their most inspiring mentors who believed in them all throughout the process, without their support, this project would have never been realized.</w:t>
      </w:r>
    </w:p>
    <w:p w14:paraId="52C86F87">
      <w:pPr>
        <w:spacing w:line="360" w:lineRule="auto"/>
        <w:jc w:val="both"/>
      </w:pPr>
    </w:p>
    <w:p w14:paraId="4DAD2063">
      <w:pPr>
        <w:spacing w:line="360" w:lineRule="auto"/>
        <w:ind w:left="720" w:firstLine="720"/>
        <w:jc w:val="both"/>
      </w:pPr>
      <w:r>
        <w:t>Foremost to their Coach, Mrs. Marjorie Joy N. Relavo, they are indeed blessed to have her enthusiastic and positive thoughts and faith in the proponents, as it boosts their morale, and with their critical thinking, being always there for them, they were able to complete and study overall.</w:t>
      </w:r>
    </w:p>
    <w:p w14:paraId="1FED71DC">
      <w:pPr>
        <w:spacing w:line="360" w:lineRule="auto"/>
        <w:jc w:val="both"/>
      </w:pPr>
      <w:r>
        <w:tab/>
      </w:r>
    </w:p>
    <w:p w14:paraId="7629FEA1">
      <w:pPr>
        <w:spacing w:line="360" w:lineRule="auto"/>
        <w:jc w:val="both"/>
      </w:pPr>
      <w:r>
        <w:tab/>
      </w:r>
      <w:r>
        <w:t>To Mr. Jan Lauren Ang and Mrs. Marivic Babala, for their significant suggestions and advice all throughout the process that made a significant change until the project was finished.</w:t>
      </w:r>
    </w:p>
    <w:p w14:paraId="405D07E3">
      <w:pPr>
        <w:spacing w:before="240" w:after="240" w:line="360" w:lineRule="auto"/>
        <w:ind w:left="720" w:firstLine="720"/>
        <w:jc w:val="both"/>
      </w:pPr>
      <w:r>
        <w:t>To Kian Serwelas, for his invaluable assistance and technical support in the development and improvement of the device. His help greatly contributed to the successful completion of this project.</w:t>
      </w:r>
    </w:p>
    <w:p w14:paraId="7D7E4DDC">
      <w:pPr>
        <w:spacing w:line="360" w:lineRule="auto"/>
        <w:ind w:left="720" w:firstLine="720"/>
        <w:jc w:val="both"/>
      </w:pPr>
      <w:r>
        <w:t>To Ma’am Magnolia B. De Mesa the Principal II of Camarines Norte Senior High School, they thank you for allowing them to focus and guide them in working and improving this very showcase. The proponents are indeed grateful to have you as our Principal.</w:t>
      </w:r>
    </w:p>
    <w:p w14:paraId="76976E47">
      <w:pPr>
        <w:spacing w:line="360" w:lineRule="auto"/>
        <w:jc w:val="both"/>
      </w:pPr>
    </w:p>
    <w:p w14:paraId="03A74D09">
      <w:pPr>
        <w:spacing w:line="360" w:lineRule="auto"/>
        <w:jc w:val="both"/>
      </w:pPr>
    </w:p>
    <w:p w14:paraId="061B845D">
      <w:pPr>
        <w:jc w:val="both"/>
      </w:pPr>
    </w:p>
    <w:p w14:paraId="443C1DDB">
      <w:pPr>
        <w:jc w:val="both"/>
      </w:pPr>
    </w:p>
    <w:p w14:paraId="6F9EAAB4">
      <w:pPr>
        <w:jc w:val="both"/>
      </w:pPr>
    </w:p>
    <w:p w14:paraId="2B51526B">
      <w:pPr>
        <w:jc w:val="both"/>
      </w:pPr>
    </w:p>
    <w:p w14:paraId="6790AB80">
      <w:pPr>
        <w:ind w:left="0"/>
        <w:jc w:val="both"/>
      </w:pPr>
    </w:p>
    <w:p w14:paraId="548774CE">
      <w:pPr>
        <w:ind w:left="0"/>
        <w:jc w:val="both"/>
      </w:pPr>
    </w:p>
    <w:p w14:paraId="76025A07">
      <w:pPr>
        <w:ind w:left="0"/>
        <w:jc w:val="both"/>
      </w:pPr>
    </w:p>
    <w:p w14:paraId="2F4DDD71">
      <w:pPr>
        <w:ind w:left="0"/>
        <w:jc w:val="both"/>
      </w:pPr>
    </w:p>
    <w:p w14:paraId="76E79589">
      <w:pPr>
        <w:ind w:left="0"/>
        <w:jc w:val="both"/>
      </w:pPr>
    </w:p>
    <w:p w14:paraId="3EA3696D">
      <w:pPr>
        <w:ind w:left="0"/>
        <w:jc w:val="both"/>
      </w:pPr>
    </w:p>
    <w:p w14:paraId="373166F0">
      <w:pPr>
        <w:pStyle w:val="4"/>
        <w:spacing w:line="240" w:lineRule="auto"/>
        <w:ind w:left="0"/>
        <w:rPr>
          <w:b/>
          <w:bCs/>
          <w:color w:val="000000"/>
          <w:sz w:val="24"/>
          <w:szCs w:val="24"/>
        </w:rPr>
      </w:pPr>
      <w:bookmarkStart w:id="70" w:name="_u6n5rbry9ct0" w:colFirst="0" w:colLast="0"/>
      <w:bookmarkEnd w:id="70"/>
    </w:p>
    <w:p w14:paraId="0E0D9DCA">
      <w:pPr>
        <w:pStyle w:val="4"/>
        <w:spacing w:line="240" w:lineRule="auto"/>
        <w:ind w:left="0"/>
        <w:jc w:val="center"/>
        <w:rPr>
          <w:b/>
          <w:bCs/>
          <w:color w:val="000000"/>
          <w:sz w:val="24"/>
          <w:szCs w:val="24"/>
        </w:rPr>
      </w:pPr>
      <w:bookmarkStart w:id="71" w:name="_aq2tjq1udd31" w:colFirst="0" w:colLast="0"/>
      <w:bookmarkEnd w:id="71"/>
      <w:r>
        <w:rPr>
          <w:b/>
          <w:bCs/>
          <w:color w:val="000000"/>
          <w:sz w:val="24"/>
          <w:szCs w:val="24"/>
        </w:rPr>
        <w:t xml:space="preserve">DOCUMENTATION </w:t>
      </w:r>
    </w:p>
    <w:p w14:paraId="20E9A612">
      <w:pPr>
        <w:spacing w:line="360" w:lineRule="auto"/>
        <w:jc w:val="both"/>
      </w:pPr>
      <w:r>
        <w:drawing>
          <wp:anchor distT="114300" distB="114300" distL="114300" distR="114300" simplePos="0" relativeHeight="251683840" behindDoc="0" locked="0" layoutInCell="1" allowOverlap="1">
            <wp:simplePos x="0" y="0"/>
            <wp:positionH relativeFrom="column">
              <wp:posOffset>3143250</wp:posOffset>
            </wp:positionH>
            <wp:positionV relativeFrom="paragraph">
              <wp:posOffset>438150</wp:posOffset>
            </wp:positionV>
            <wp:extent cx="2928620" cy="3253105"/>
            <wp:effectExtent l="0" t="0" r="0" b="0"/>
            <wp:wrapNone/>
            <wp:docPr id="135" name="image115.jpg"/>
            <wp:cNvGraphicFramePr/>
            <a:graphic xmlns:a="http://schemas.openxmlformats.org/drawingml/2006/main">
              <a:graphicData uri="http://schemas.openxmlformats.org/drawingml/2006/picture">
                <pic:pic xmlns:pic="http://schemas.openxmlformats.org/drawingml/2006/picture">
                  <pic:nvPicPr>
                    <pic:cNvPr id="135" name="image115.jpg"/>
                    <pic:cNvPicPr preferRelativeResize="0"/>
                  </pic:nvPicPr>
                  <pic:blipFill>
                    <a:blip r:embed="rId23"/>
                    <a:srcRect l="38389" t="28518" b="20297"/>
                    <a:stretch>
                      <a:fillRect/>
                    </a:stretch>
                  </pic:blipFill>
                  <pic:spPr>
                    <a:xfrm>
                      <a:off x="0" y="0"/>
                      <a:ext cx="2928589" cy="3252788"/>
                    </a:xfrm>
                    <a:prstGeom prst="rect">
                      <a:avLst/>
                    </a:prstGeom>
                  </pic:spPr>
                </pic:pic>
              </a:graphicData>
            </a:graphic>
          </wp:anchor>
        </w:drawing>
      </w:r>
    </w:p>
    <w:p w14:paraId="3E2B6A10">
      <w:pPr>
        <w:spacing w:line="360" w:lineRule="auto"/>
        <w:jc w:val="both"/>
      </w:pPr>
      <w:r>
        <w:drawing>
          <wp:anchor distT="114300" distB="114300" distL="114300" distR="114300" simplePos="0" relativeHeight="251684864" behindDoc="0" locked="0" layoutInCell="1" allowOverlap="1">
            <wp:simplePos x="0" y="0"/>
            <wp:positionH relativeFrom="column">
              <wp:posOffset>-180340</wp:posOffset>
            </wp:positionH>
            <wp:positionV relativeFrom="paragraph">
              <wp:posOffset>175260</wp:posOffset>
            </wp:positionV>
            <wp:extent cx="3228975" cy="3225165"/>
            <wp:effectExtent l="0" t="0" r="0" b="0"/>
            <wp:wrapNone/>
            <wp:docPr id="143" name="image124.jpg"/>
            <wp:cNvGraphicFramePr/>
            <a:graphic xmlns:a="http://schemas.openxmlformats.org/drawingml/2006/main">
              <a:graphicData uri="http://schemas.openxmlformats.org/drawingml/2006/picture">
                <pic:pic xmlns:pic="http://schemas.openxmlformats.org/drawingml/2006/picture">
                  <pic:nvPicPr>
                    <pic:cNvPr id="143" name="image124.jpg"/>
                    <pic:cNvPicPr preferRelativeResize="0"/>
                  </pic:nvPicPr>
                  <pic:blipFill>
                    <a:blip r:embed="rId24"/>
                    <a:srcRect l="53488" t="40286"/>
                    <a:stretch>
                      <a:fillRect/>
                    </a:stretch>
                  </pic:blipFill>
                  <pic:spPr>
                    <a:xfrm>
                      <a:off x="0" y="0"/>
                      <a:ext cx="3228975" cy="3225143"/>
                    </a:xfrm>
                    <a:prstGeom prst="rect">
                      <a:avLst/>
                    </a:prstGeom>
                  </pic:spPr>
                </pic:pic>
              </a:graphicData>
            </a:graphic>
          </wp:anchor>
        </w:drawing>
      </w:r>
    </w:p>
    <w:p w14:paraId="18D8CCD4">
      <w:pPr>
        <w:spacing w:line="360" w:lineRule="auto"/>
        <w:jc w:val="both"/>
      </w:pPr>
    </w:p>
    <w:p w14:paraId="3A13C548">
      <w:pPr>
        <w:spacing w:line="360" w:lineRule="auto"/>
        <w:ind w:left="0"/>
        <w:jc w:val="both"/>
      </w:pPr>
    </w:p>
    <w:p w14:paraId="2699A39B">
      <w:pPr>
        <w:spacing w:line="360" w:lineRule="auto"/>
        <w:jc w:val="both"/>
      </w:pPr>
    </w:p>
    <w:p w14:paraId="293F3122">
      <w:pPr>
        <w:spacing w:line="360" w:lineRule="auto"/>
        <w:jc w:val="both"/>
      </w:pPr>
      <w:r>
        <w:t xml:space="preserve"> </w:t>
      </w:r>
    </w:p>
    <w:p w14:paraId="01870C8D">
      <w:pPr>
        <w:spacing w:line="360" w:lineRule="auto"/>
        <w:jc w:val="both"/>
      </w:pPr>
    </w:p>
    <w:p w14:paraId="5D035BE8">
      <w:pPr>
        <w:spacing w:line="360" w:lineRule="auto"/>
        <w:jc w:val="both"/>
      </w:pPr>
    </w:p>
    <w:p w14:paraId="4B430BC5">
      <w:pPr>
        <w:spacing w:line="360" w:lineRule="auto"/>
        <w:jc w:val="both"/>
      </w:pPr>
    </w:p>
    <w:p w14:paraId="2556511F">
      <w:pPr>
        <w:spacing w:line="360" w:lineRule="auto"/>
        <w:jc w:val="both"/>
      </w:pPr>
    </w:p>
    <w:p w14:paraId="2BDA673F">
      <w:pPr>
        <w:spacing w:line="360" w:lineRule="auto"/>
        <w:jc w:val="both"/>
      </w:pPr>
    </w:p>
    <w:p w14:paraId="61356426">
      <w:pPr>
        <w:spacing w:line="360" w:lineRule="auto"/>
        <w:jc w:val="both"/>
      </w:pPr>
    </w:p>
    <w:p w14:paraId="0DCCCA66">
      <w:pPr>
        <w:spacing w:line="360" w:lineRule="auto"/>
        <w:jc w:val="both"/>
      </w:pPr>
    </w:p>
    <w:p w14:paraId="289FE69A">
      <w:pPr>
        <w:spacing w:line="360" w:lineRule="auto"/>
        <w:jc w:val="both"/>
      </w:pPr>
      <w:r>
        <w:drawing>
          <wp:anchor distT="114300" distB="114300" distL="114300" distR="114300" simplePos="0" relativeHeight="251685888" behindDoc="0" locked="0" layoutInCell="1" allowOverlap="1">
            <wp:simplePos x="0" y="0"/>
            <wp:positionH relativeFrom="column">
              <wp:posOffset>-180340</wp:posOffset>
            </wp:positionH>
            <wp:positionV relativeFrom="paragraph">
              <wp:posOffset>371475</wp:posOffset>
            </wp:positionV>
            <wp:extent cx="3228975" cy="3439795"/>
            <wp:effectExtent l="0" t="0" r="0" b="0"/>
            <wp:wrapNone/>
            <wp:docPr id="142" name="image125.jpg"/>
            <wp:cNvGraphicFramePr/>
            <a:graphic xmlns:a="http://schemas.openxmlformats.org/drawingml/2006/main">
              <a:graphicData uri="http://schemas.openxmlformats.org/drawingml/2006/picture">
                <pic:pic xmlns:pic="http://schemas.openxmlformats.org/drawingml/2006/picture">
                  <pic:nvPicPr>
                    <pic:cNvPr id="142" name="image125.jpg"/>
                    <pic:cNvPicPr preferRelativeResize="0"/>
                  </pic:nvPicPr>
                  <pic:blipFill>
                    <a:blip r:embed="rId25"/>
                    <a:srcRect t="13290" b="34756"/>
                    <a:stretch>
                      <a:fillRect/>
                    </a:stretch>
                  </pic:blipFill>
                  <pic:spPr>
                    <a:xfrm>
                      <a:off x="0" y="0"/>
                      <a:ext cx="3228975" cy="3439790"/>
                    </a:xfrm>
                    <a:prstGeom prst="rect">
                      <a:avLst/>
                    </a:prstGeom>
                  </pic:spPr>
                </pic:pic>
              </a:graphicData>
            </a:graphic>
          </wp:anchor>
        </w:drawing>
      </w:r>
      <w:r>
        <w:drawing>
          <wp:anchor distT="114300" distB="114300" distL="114300" distR="114300" simplePos="0" relativeHeight="251686912" behindDoc="0" locked="0" layoutInCell="1" allowOverlap="1">
            <wp:simplePos x="0" y="0"/>
            <wp:positionH relativeFrom="column">
              <wp:posOffset>3143250</wp:posOffset>
            </wp:positionH>
            <wp:positionV relativeFrom="paragraph">
              <wp:posOffset>371475</wp:posOffset>
            </wp:positionV>
            <wp:extent cx="2881630" cy="1581150"/>
            <wp:effectExtent l="0" t="0" r="0" b="0"/>
            <wp:wrapNone/>
            <wp:docPr id="141" name="image126.jpg"/>
            <wp:cNvGraphicFramePr/>
            <a:graphic xmlns:a="http://schemas.openxmlformats.org/drawingml/2006/main">
              <a:graphicData uri="http://schemas.openxmlformats.org/drawingml/2006/picture">
                <pic:pic xmlns:pic="http://schemas.openxmlformats.org/drawingml/2006/picture">
                  <pic:nvPicPr>
                    <pic:cNvPr id="141" name="image126.jpg"/>
                    <pic:cNvPicPr preferRelativeResize="0"/>
                  </pic:nvPicPr>
                  <pic:blipFill>
                    <a:blip r:embed="rId26"/>
                    <a:srcRect l="15448" t="19855" b="50234"/>
                    <a:stretch>
                      <a:fillRect/>
                    </a:stretch>
                  </pic:blipFill>
                  <pic:spPr>
                    <a:xfrm>
                      <a:off x="0" y="0"/>
                      <a:ext cx="2881313" cy="1581150"/>
                    </a:xfrm>
                    <a:prstGeom prst="rect">
                      <a:avLst/>
                    </a:prstGeom>
                  </pic:spPr>
                </pic:pic>
              </a:graphicData>
            </a:graphic>
          </wp:anchor>
        </w:drawing>
      </w:r>
    </w:p>
    <w:p w14:paraId="3DE8D2F6">
      <w:pPr>
        <w:spacing w:line="360" w:lineRule="auto"/>
        <w:jc w:val="both"/>
      </w:pPr>
    </w:p>
    <w:p w14:paraId="5BD8A9C0">
      <w:pPr>
        <w:spacing w:line="360" w:lineRule="auto"/>
        <w:jc w:val="both"/>
      </w:pPr>
    </w:p>
    <w:p w14:paraId="05345057">
      <w:pPr>
        <w:spacing w:line="360" w:lineRule="auto"/>
        <w:jc w:val="both"/>
      </w:pPr>
    </w:p>
    <w:p w14:paraId="2C6C2806">
      <w:pPr>
        <w:spacing w:line="360" w:lineRule="auto"/>
        <w:jc w:val="both"/>
      </w:pPr>
    </w:p>
    <w:p w14:paraId="7DD4FBE6">
      <w:pPr>
        <w:spacing w:line="360" w:lineRule="auto"/>
        <w:jc w:val="both"/>
      </w:pPr>
    </w:p>
    <w:p w14:paraId="2CDE8683">
      <w:pPr>
        <w:spacing w:line="360" w:lineRule="auto"/>
        <w:jc w:val="both"/>
      </w:pPr>
    </w:p>
    <w:p w14:paraId="6AD21584">
      <w:pPr>
        <w:spacing w:line="360" w:lineRule="auto"/>
        <w:jc w:val="both"/>
      </w:pPr>
      <w:r>
        <w:drawing>
          <wp:anchor distT="114300" distB="114300" distL="114300" distR="114300" simplePos="0" relativeHeight="251687936" behindDoc="0" locked="0" layoutInCell="1" allowOverlap="1">
            <wp:simplePos x="0" y="0"/>
            <wp:positionH relativeFrom="column">
              <wp:posOffset>3143250</wp:posOffset>
            </wp:positionH>
            <wp:positionV relativeFrom="paragraph">
              <wp:posOffset>205105</wp:posOffset>
            </wp:positionV>
            <wp:extent cx="2824480" cy="1828800"/>
            <wp:effectExtent l="0" t="0" r="0" b="0"/>
            <wp:wrapNone/>
            <wp:docPr id="140" name="image123.jpg"/>
            <wp:cNvGraphicFramePr/>
            <a:graphic xmlns:a="http://schemas.openxmlformats.org/drawingml/2006/main">
              <a:graphicData uri="http://schemas.openxmlformats.org/drawingml/2006/picture">
                <pic:pic xmlns:pic="http://schemas.openxmlformats.org/drawingml/2006/picture">
                  <pic:nvPicPr>
                    <pic:cNvPr id="140" name="image123.jpg"/>
                    <pic:cNvPicPr preferRelativeResize="0"/>
                  </pic:nvPicPr>
                  <pic:blipFill>
                    <a:blip r:embed="rId27"/>
                    <a:srcRect/>
                    <a:stretch>
                      <a:fillRect/>
                    </a:stretch>
                  </pic:blipFill>
                  <pic:spPr>
                    <a:xfrm>
                      <a:off x="0" y="0"/>
                      <a:ext cx="2824163" cy="1828800"/>
                    </a:xfrm>
                    <a:prstGeom prst="rect">
                      <a:avLst/>
                    </a:prstGeom>
                  </pic:spPr>
                </pic:pic>
              </a:graphicData>
            </a:graphic>
          </wp:anchor>
        </w:drawing>
      </w:r>
    </w:p>
    <w:p w14:paraId="6D3EF822">
      <w:pPr>
        <w:spacing w:line="360" w:lineRule="auto"/>
        <w:jc w:val="both"/>
      </w:pPr>
    </w:p>
    <w:p w14:paraId="54F85C28">
      <w:pPr>
        <w:spacing w:line="360" w:lineRule="auto"/>
        <w:jc w:val="both"/>
      </w:pPr>
    </w:p>
    <w:p w14:paraId="44E6CC04">
      <w:pPr>
        <w:spacing w:line="360" w:lineRule="auto"/>
        <w:jc w:val="both"/>
      </w:pPr>
    </w:p>
    <w:p w14:paraId="091F2D15">
      <w:pPr>
        <w:spacing w:line="360" w:lineRule="auto"/>
        <w:jc w:val="both"/>
      </w:pPr>
    </w:p>
    <w:p w14:paraId="44F764E0">
      <w:pPr>
        <w:spacing w:line="360" w:lineRule="auto"/>
        <w:jc w:val="both"/>
      </w:pPr>
    </w:p>
    <w:p w14:paraId="76DC045A">
      <w:pPr>
        <w:spacing w:line="360" w:lineRule="auto"/>
        <w:jc w:val="both"/>
      </w:pPr>
    </w:p>
    <w:p w14:paraId="36F867C0">
      <w:pPr>
        <w:spacing w:line="360" w:lineRule="auto"/>
        <w:jc w:val="both"/>
      </w:pPr>
    </w:p>
    <w:p w14:paraId="59218640">
      <w:pPr>
        <w:spacing w:line="360" w:lineRule="auto"/>
        <w:jc w:val="both"/>
      </w:pPr>
    </w:p>
    <w:p w14:paraId="3F410132">
      <w:pPr>
        <w:spacing w:line="360" w:lineRule="auto"/>
        <w:ind w:left="0"/>
        <w:jc w:val="both"/>
      </w:pPr>
    </w:p>
    <w:p w14:paraId="28B6B657">
      <w:pPr>
        <w:spacing w:line="360" w:lineRule="auto"/>
        <w:ind w:left="2880"/>
        <w:jc w:val="both"/>
      </w:pPr>
      <w:r>
        <w:rPr>
          <w:i/>
          <w:iCs/>
        </w:rPr>
        <w:t xml:space="preserve">      Construction of the Device</w:t>
      </w:r>
    </w:p>
    <w:p w14:paraId="070C76EC">
      <w:pPr>
        <w:spacing w:line="360" w:lineRule="auto"/>
        <w:ind w:left="0"/>
        <w:jc w:val="both"/>
      </w:pPr>
      <w:r>
        <w:rPr>
          <w:i/>
          <w:iCs/>
        </w:rPr>
        <w:t xml:space="preserve">    </w:t>
      </w:r>
    </w:p>
    <w:p w14:paraId="2AC79FCB">
      <w:pPr>
        <w:spacing w:line="360" w:lineRule="auto"/>
        <w:jc w:val="both"/>
      </w:pPr>
      <w:r>
        <w:drawing>
          <wp:anchor distT="114300" distB="114300" distL="114300" distR="114300" simplePos="0" relativeHeight="251688960" behindDoc="0" locked="0" layoutInCell="1" allowOverlap="1">
            <wp:simplePos x="0" y="0"/>
            <wp:positionH relativeFrom="column">
              <wp:posOffset>3105150</wp:posOffset>
            </wp:positionH>
            <wp:positionV relativeFrom="paragraph">
              <wp:posOffset>233045</wp:posOffset>
            </wp:positionV>
            <wp:extent cx="3124200" cy="3028950"/>
            <wp:effectExtent l="0" t="0" r="0" b="0"/>
            <wp:wrapNone/>
            <wp:docPr id="139" name="image118.jpg"/>
            <wp:cNvGraphicFramePr/>
            <a:graphic xmlns:a="http://schemas.openxmlformats.org/drawingml/2006/main">
              <a:graphicData uri="http://schemas.openxmlformats.org/drawingml/2006/picture">
                <pic:pic xmlns:pic="http://schemas.openxmlformats.org/drawingml/2006/picture">
                  <pic:nvPicPr>
                    <pic:cNvPr id="139" name="image118.jpg"/>
                    <pic:cNvPicPr preferRelativeResize="0"/>
                  </pic:nvPicPr>
                  <pic:blipFill>
                    <a:blip r:embed="rId28"/>
                    <a:srcRect l="9976" t="12875"/>
                    <a:stretch>
                      <a:fillRect/>
                    </a:stretch>
                  </pic:blipFill>
                  <pic:spPr>
                    <a:xfrm>
                      <a:off x="0" y="0"/>
                      <a:ext cx="3124200" cy="3028950"/>
                    </a:xfrm>
                    <a:prstGeom prst="rect">
                      <a:avLst/>
                    </a:prstGeom>
                  </pic:spPr>
                </pic:pic>
              </a:graphicData>
            </a:graphic>
          </wp:anchor>
        </w:drawing>
      </w:r>
    </w:p>
    <w:p w14:paraId="01EE2545">
      <w:pPr>
        <w:spacing w:line="360" w:lineRule="auto"/>
        <w:jc w:val="both"/>
      </w:pPr>
      <w:r>
        <w:drawing>
          <wp:anchor distT="114300" distB="114300" distL="114300" distR="114300" simplePos="0" relativeHeight="251689984" behindDoc="0" locked="0" layoutInCell="1" allowOverlap="1">
            <wp:simplePos x="0" y="0"/>
            <wp:positionH relativeFrom="column">
              <wp:posOffset>-618490</wp:posOffset>
            </wp:positionH>
            <wp:positionV relativeFrom="paragraph">
              <wp:posOffset>190500</wp:posOffset>
            </wp:positionV>
            <wp:extent cx="3886200" cy="3076575"/>
            <wp:effectExtent l="0" t="0" r="0" b="0"/>
            <wp:wrapNone/>
            <wp:docPr id="138" name="image116.jpg"/>
            <wp:cNvGraphicFramePr/>
            <a:graphic xmlns:a="http://schemas.openxmlformats.org/drawingml/2006/main">
              <a:graphicData uri="http://schemas.openxmlformats.org/drawingml/2006/picture">
                <pic:pic xmlns:pic="http://schemas.openxmlformats.org/drawingml/2006/picture">
                  <pic:nvPicPr>
                    <pic:cNvPr id="138" name="image116.jpg"/>
                    <pic:cNvPicPr preferRelativeResize="0"/>
                  </pic:nvPicPr>
                  <pic:blipFill>
                    <a:blip r:embed="rId29"/>
                    <a:srcRect t="21025"/>
                    <a:stretch>
                      <a:fillRect/>
                    </a:stretch>
                  </pic:blipFill>
                  <pic:spPr>
                    <a:xfrm>
                      <a:off x="0" y="0"/>
                      <a:ext cx="3886200" cy="3076575"/>
                    </a:xfrm>
                    <a:prstGeom prst="rect">
                      <a:avLst/>
                    </a:prstGeom>
                  </pic:spPr>
                </pic:pic>
              </a:graphicData>
            </a:graphic>
          </wp:anchor>
        </w:drawing>
      </w:r>
    </w:p>
    <w:p w14:paraId="03E1184C">
      <w:pPr>
        <w:spacing w:line="360" w:lineRule="auto"/>
        <w:jc w:val="both"/>
      </w:pPr>
    </w:p>
    <w:p w14:paraId="076C9937">
      <w:pPr>
        <w:spacing w:line="360" w:lineRule="auto"/>
        <w:jc w:val="both"/>
      </w:pPr>
    </w:p>
    <w:p w14:paraId="4B04EFB1">
      <w:pPr>
        <w:spacing w:line="360" w:lineRule="auto"/>
        <w:jc w:val="both"/>
      </w:pPr>
    </w:p>
    <w:p w14:paraId="5D732F08">
      <w:pPr>
        <w:spacing w:line="360" w:lineRule="auto"/>
        <w:jc w:val="both"/>
      </w:pPr>
    </w:p>
    <w:p w14:paraId="161830DA">
      <w:pPr>
        <w:spacing w:line="360" w:lineRule="auto"/>
        <w:jc w:val="both"/>
      </w:pPr>
    </w:p>
    <w:p w14:paraId="0DDDD234">
      <w:pPr>
        <w:spacing w:line="360" w:lineRule="auto"/>
        <w:jc w:val="both"/>
      </w:pPr>
    </w:p>
    <w:p w14:paraId="77928D59">
      <w:pPr>
        <w:spacing w:line="360" w:lineRule="auto"/>
        <w:jc w:val="both"/>
      </w:pPr>
    </w:p>
    <w:p w14:paraId="6BD30DD0">
      <w:pPr>
        <w:spacing w:line="360" w:lineRule="auto"/>
        <w:jc w:val="both"/>
      </w:pPr>
    </w:p>
    <w:p w14:paraId="7C820974">
      <w:pPr>
        <w:spacing w:line="360" w:lineRule="auto"/>
        <w:jc w:val="both"/>
      </w:pPr>
    </w:p>
    <w:p w14:paraId="7224C0A7">
      <w:pPr>
        <w:spacing w:line="360" w:lineRule="auto"/>
        <w:jc w:val="both"/>
      </w:pPr>
    </w:p>
    <w:p w14:paraId="3F9DBC51">
      <w:pPr>
        <w:spacing w:line="360" w:lineRule="auto"/>
        <w:jc w:val="both"/>
      </w:pPr>
    </w:p>
    <w:p w14:paraId="060F787F">
      <w:pPr>
        <w:spacing w:line="360" w:lineRule="auto"/>
        <w:jc w:val="both"/>
      </w:pPr>
    </w:p>
    <w:p w14:paraId="65EDC4E3">
      <w:pPr>
        <w:spacing w:line="360" w:lineRule="auto"/>
        <w:jc w:val="both"/>
      </w:pPr>
    </w:p>
    <w:p w14:paraId="78C1AF02">
      <w:pPr>
        <w:spacing w:line="360" w:lineRule="auto"/>
        <w:jc w:val="both"/>
      </w:pPr>
      <w:r>
        <w:drawing>
          <wp:anchor distT="114300" distB="114300" distL="114300" distR="114300" simplePos="0" relativeHeight="251691008" behindDoc="0" locked="0" layoutInCell="1" allowOverlap="1">
            <wp:simplePos x="0" y="0"/>
            <wp:positionH relativeFrom="column">
              <wp:posOffset>2857500</wp:posOffset>
            </wp:positionH>
            <wp:positionV relativeFrom="paragraph">
              <wp:posOffset>333375</wp:posOffset>
            </wp:positionV>
            <wp:extent cx="2990850" cy="3535045"/>
            <wp:effectExtent l="0" t="0" r="0" b="0"/>
            <wp:wrapNone/>
            <wp:docPr id="137" name="image120.jpg"/>
            <wp:cNvGraphicFramePr/>
            <a:graphic xmlns:a="http://schemas.openxmlformats.org/drawingml/2006/main">
              <a:graphicData uri="http://schemas.openxmlformats.org/drawingml/2006/picture">
                <pic:pic xmlns:pic="http://schemas.openxmlformats.org/drawingml/2006/picture">
                  <pic:nvPicPr>
                    <pic:cNvPr id="137" name="image120.jpg"/>
                    <pic:cNvPicPr preferRelativeResize="0"/>
                  </pic:nvPicPr>
                  <pic:blipFill>
                    <a:blip r:embed="rId30"/>
                    <a:srcRect t="11216"/>
                    <a:stretch>
                      <a:fillRect/>
                    </a:stretch>
                  </pic:blipFill>
                  <pic:spPr>
                    <a:xfrm>
                      <a:off x="0" y="0"/>
                      <a:ext cx="2990850" cy="3534866"/>
                    </a:xfrm>
                    <a:prstGeom prst="rect">
                      <a:avLst/>
                    </a:prstGeom>
                  </pic:spPr>
                </pic:pic>
              </a:graphicData>
            </a:graphic>
          </wp:anchor>
        </w:drawing>
      </w:r>
      <w:r>
        <w:drawing>
          <wp:anchor distT="114300" distB="114300" distL="114300" distR="114300" simplePos="0" relativeHeight="251692032" behindDoc="0" locked="0" layoutInCell="1" allowOverlap="1">
            <wp:simplePos x="0" y="0"/>
            <wp:positionH relativeFrom="column">
              <wp:posOffset>-427990</wp:posOffset>
            </wp:positionH>
            <wp:positionV relativeFrom="paragraph">
              <wp:posOffset>333375</wp:posOffset>
            </wp:positionV>
            <wp:extent cx="3171825" cy="3533775"/>
            <wp:effectExtent l="0" t="0" r="0" b="0"/>
            <wp:wrapNone/>
            <wp:docPr id="136" name="image119.jpg"/>
            <wp:cNvGraphicFramePr/>
            <a:graphic xmlns:a="http://schemas.openxmlformats.org/drawingml/2006/main">
              <a:graphicData uri="http://schemas.openxmlformats.org/drawingml/2006/picture">
                <pic:pic xmlns:pic="http://schemas.openxmlformats.org/drawingml/2006/picture">
                  <pic:nvPicPr>
                    <pic:cNvPr id="136" name="image119.jpg"/>
                    <pic:cNvPicPr preferRelativeResize="0"/>
                  </pic:nvPicPr>
                  <pic:blipFill>
                    <a:blip r:embed="rId31"/>
                    <a:srcRect l="12805" t="21520" r="12618"/>
                    <a:stretch>
                      <a:fillRect/>
                    </a:stretch>
                  </pic:blipFill>
                  <pic:spPr>
                    <a:xfrm>
                      <a:off x="0" y="0"/>
                      <a:ext cx="3171825" cy="3533775"/>
                    </a:xfrm>
                    <a:prstGeom prst="rect">
                      <a:avLst/>
                    </a:prstGeom>
                  </pic:spPr>
                </pic:pic>
              </a:graphicData>
            </a:graphic>
          </wp:anchor>
        </w:drawing>
      </w:r>
    </w:p>
    <w:p w14:paraId="3EA953EE">
      <w:pPr>
        <w:spacing w:line="360" w:lineRule="auto"/>
        <w:jc w:val="both"/>
      </w:pPr>
    </w:p>
    <w:p w14:paraId="5F8BE301">
      <w:pPr>
        <w:spacing w:line="360" w:lineRule="auto"/>
        <w:jc w:val="both"/>
      </w:pPr>
    </w:p>
    <w:p w14:paraId="483A367A">
      <w:pPr>
        <w:spacing w:line="360" w:lineRule="auto"/>
        <w:jc w:val="both"/>
      </w:pPr>
    </w:p>
    <w:p w14:paraId="106CF399">
      <w:pPr>
        <w:spacing w:line="360" w:lineRule="auto"/>
        <w:jc w:val="both"/>
      </w:pPr>
    </w:p>
    <w:p w14:paraId="620B895B">
      <w:pPr>
        <w:spacing w:line="360" w:lineRule="auto"/>
        <w:jc w:val="both"/>
      </w:pPr>
    </w:p>
    <w:p w14:paraId="1B31EE4A">
      <w:pPr>
        <w:spacing w:line="360" w:lineRule="auto"/>
        <w:jc w:val="both"/>
      </w:pPr>
    </w:p>
    <w:p w14:paraId="4C1DE802">
      <w:pPr>
        <w:spacing w:line="360" w:lineRule="auto"/>
        <w:jc w:val="both"/>
      </w:pPr>
    </w:p>
    <w:p w14:paraId="2A1944C2">
      <w:pPr>
        <w:spacing w:line="360" w:lineRule="auto"/>
        <w:jc w:val="both"/>
      </w:pPr>
    </w:p>
    <w:p w14:paraId="6EE11716">
      <w:pPr>
        <w:spacing w:line="360" w:lineRule="auto"/>
        <w:jc w:val="both"/>
      </w:pPr>
    </w:p>
    <w:p w14:paraId="02E478CB">
      <w:pPr>
        <w:spacing w:line="360" w:lineRule="auto"/>
        <w:jc w:val="both"/>
      </w:pPr>
    </w:p>
    <w:p w14:paraId="5E2E4F24">
      <w:pPr>
        <w:spacing w:line="360" w:lineRule="auto"/>
        <w:jc w:val="both"/>
      </w:pPr>
    </w:p>
    <w:p w14:paraId="1BA786DC">
      <w:pPr>
        <w:spacing w:line="360" w:lineRule="auto"/>
        <w:jc w:val="both"/>
      </w:pPr>
    </w:p>
    <w:p w14:paraId="564B4C05">
      <w:pPr>
        <w:spacing w:line="360" w:lineRule="auto"/>
        <w:jc w:val="both"/>
      </w:pPr>
    </w:p>
    <w:p w14:paraId="0452642A">
      <w:pPr>
        <w:spacing w:line="360" w:lineRule="auto"/>
        <w:jc w:val="both"/>
      </w:pPr>
    </w:p>
    <w:p w14:paraId="6E9DB274">
      <w:pPr>
        <w:spacing w:line="360" w:lineRule="auto"/>
        <w:jc w:val="both"/>
      </w:pPr>
    </w:p>
    <w:p w14:paraId="7BAC9526">
      <w:pPr>
        <w:spacing w:line="360" w:lineRule="auto"/>
        <w:jc w:val="both"/>
        <w:rPr>
          <w:i/>
          <w:iCs/>
        </w:rPr>
      </w:pPr>
    </w:p>
    <w:p w14:paraId="046A9F87">
      <w:pPr>
        <w:spacing w:line="360" w:lineRule="auto"/>
        <w:rPr>
          <w:i/>
          <w:iCs/>
        </w:rPr>
      </w:pPr>
      <w:r>
        <w:rPr>
          <w:i/>
          <w:iCs/>
        </w:rPr>
        <w:t xml:space="preserve">                       3D Model and the Actual Constructed Device</w:t>
      </w:r>
    </w:p>
    <w:p w14:paraId="3EE8ABDE">
      <w:pPr>
        <w:spacing w:line="360" w:lineRule="auto"/>
        <w:jc w:val="both"/>
        <w:rPr>
          <w:i/>
          <w:iCs/>
        </w:rPr>
      </w:pPr>
    </w:p>
    <w:p w14:paraId="5EBB791A">
      <w:pPr>
        <w:spacing w:line="360" w:lineRule="auto"/>
        <w:ind w:left="0"/>
        <w:jc w:val="both"/>
        <w:rPr>
          <w:i/>
          <w:iCs/>
        </w:rPr>
      </w:pPr>
    </w:p>
    <w:p w14:paraId="126ACC08">
      <w:pPr>
        <w:spacing w:line="360" w:lineRule="auto"/>
        <w:ind w:left="0"/>
        <w:jc w:val="both"/>
        <w:rPr>
          <w:i/>
          <w:iCs/>
        </w:rPr>
      </w:pPr>
    </w:p>
    <w:p w14:paraId="7AE9A5DF">
      <w:pPr>
        <w:spacing w:line="360" w:lineRule="auto"/>
        <w:ind w:left="0"/>
        <w:jc w:val="both"/>
        <w:rPr>
          <w:i/>
          <w:iCs/>
        </w:rPr>
      </w:pPr>
      <w:r>
        <w:drawing>
          <wp:anchor distT="114300" distB="114300" distL="114300" distR="114300" simplePos="0" relativeHeight="251693056" behindDoc="0" locked="0" layoutInCell="1" allowOverlap="1">
            <wp:simplePos x="0" y="0"/>
            <wp:positionH relativeFrom="column">
              <wp:posOffset>1174750</wp:posOffset>
            </wp:positionH>
            <wp:positionV relativeFrom="paragraph">
              <wp:posOffset>132715</wp:posOffset>
            </wp:positionV>
            <wp:extent cx="3361690" cy="4471670"/>
            <wp:effectExtent l="0" t="0" r="0" b="0"/>
            <wp:wrapNone/>
            <wp:docPr id="125" name="image107.jpg"/>
            <wp:cNvGraphicFramePr/>
            <a:graphic xmlns:a="http://schemas.openxmlformats.org/drawingml/2006/main">
              <a:graphicData uri="http://schemas.openxmlformats.org/drawingml/2006/picture">
                <pic:pic xmlns:pic="http://schemas.openxmlformats.org/drawingml/2006/picture">
                  <pic:nvPicPr>
                    <pic:cNvPr id="125" name="image107.jpg"/>
                    <pic:cNvPicPr preferRelativeResize="0"/>
                  </pic:nvPicPr>
                  <pic:blipFill>
                    <a:blip r:embed="rId32"/>
                    <a:srcRect/>
                    <a:stretch>
                      <a:fillRect/>
                    </a:stretch>
                  </pic:blipFill>
                  <pic:spPr>
                    <a:xfrm rot="16200000">
                      <a:off x="0" y="0"/>
                      <a:ext cx="3361690" cy="4471670"/>
                    </a:xfrm>
                    <a:prstGeom prst="rect">
                      <a:avLst/>
                    </a:prstGeom>
                  </pic:spPr>
                </pic:pic>
              </a:graphicData>
            </a:graphic>
          </wp:anchor>
        </w:drawing>
      </w:r>
    </w:p>
    <w:p w14:paraId="602B6982">
      <w:pPr>
        <w:spacing w:line="360" w:lineRule="auto"/>
        <w:jc w:val="both"/>
        <w:rPr>
          <w:i/>
          <w:iCs/>
        </w:rPr>
      </w:pPr>
    </w:p>
    <w:p w14:paraId="6631518D">
      <w:pPr>
        <w:spacing w:line="360" w:lineRule="auto"/>
        <w:jc w:val="both"/>
        <w:rPr>
          <w:i/>
          <w:iCs/>
        </w:rPr>
      </w:pPr>
    </w:p>
    <w:p w14:paraId="405065D2">
      <w:pPr>
        <w:spacing w:line="360" w:lineRule="auto"/>
        <w:jc w:val="both"/>
        <w:rPr>
          <w:i/>
          <w:iCs/>
        </w:rPr>
      </w:pPr>
    </w:p>
    <w:p w14:paraId="697B1CFC">
      <w:pPr>
        <w:spacing w:line="360" w:lineRule="auto"/>
        <w:jc w:val="both"/>
        <w:rPr>
          <w:i/>
          <w:iCs/>
        </w:rPr>
      </w:pPr>
    </w:p>
    <w:p w14:paraId="62B7D9E7">
      <w:pPr>
        <w:spacing w:line="360" w:lineRule="auto"/>
        <w:jc w:val="both"/>
        <w:rPr>
          <w:i/>
          <w:iCs/>
        </w:rPr>
      </w:pPr>
    </w:p>
    <w:p w14:paraId="09C815F0">
      <w:pPr>
        <w:spacing w:line="360" w:lineRule="auto"/>
        <w:jc w:val="both"/>
        <w:rPr>
          <w:i/>
          <w:iCs/>
        </w:rPr>
      </w:pPr>
    </w:p>
    <w:p w14:paraId="45F54619">
      <w:pPr>
        <w:spacing w:line="360" w:lineRule="auto"/>
        <w:jc w:val="both"/>
        <w:rPr>
          <w:i/>
          <w:iCs/>
        </w:rPr>
      </w:pPr>
    </w:p>
    <w:p w14:paraId="55552FC8">
      <w:pPr>
        <w:spacing w:line="360" w:lineRule="auto"/>
        <w:jc w:val="both"/>
        <w:rPr>
          <w:i/>
          <w:iCs/>
        </w:rPr>
      </w:pPr>
    </w:p>
    <w:p w14:paraId="6477CF54">
      <w:pPr>
        <w:spacing w:line="360" w:lineRule="auto"/>
        <w:jc w:val="both"/>
        <w:rPr>
          <w:i/>
          <w:iCs/>
        </w:rPr>
      </w:pPr>
    </w:p>
    <w:p w14:paraId="76E694D7">
      <w:pPr>
        <w:spacing w:line="360" w:lineRule="auto"/>
        <w:jc w:val="both"/>
        <w:rPr>
          <w:i/>
          <w:iCs/>
        </w:rPr>
      </w:pPr>
    </w:p>
    <w:p w14:paraId="35B99CBA">
      <w:pPr>
        <w:spacing w:line="360" w:lineRule="auto"/>
        <w:jc w:val="both"/>
        <w:rPr>
          <w:i/>
          <w:iCs/>
        </w:rPr>
      </w:pPr>
    </w:p>
    <w:p w14:paraId="794F92D7">
      <w:pPr>
        <w:spacing w:line="360" w:lineRule="auto"/>
        <w:jc w:val="both"/>
        <w:rPr>
          <w:i/>
          <w:iCs/>
        </w:rPr>
      </w:pPr>
    </w:p>
    <w:p w14:paraId="1DFC732C">
      <w:pPr>
        <w:spacing w:line="360" w:lineRule="auto"/>
        <w:jc w:val="both"/>
        <w:rPr>
          <w:i/>
          <w:iCs/>
        </w:rPr>
      </w:pPr>
    </w:p>
    <w:p w14:paraId="2AD13FC6">
      <w:pPr>
        <w:spacing w:line="360" w:lineRule="auto"/>
        <w:jc w:val="both"/>
        <w:rPr>
          <w:i/>
          <w:iCs/>
        </w:rPr>
      </w:pPr>
    </w:p>
    <w:p w14:paraId="492DE2BB">
      <w:pPr>
        <w:spacing w:line="360" w:lineRule="auto"/>
        <w:jc w:val="both"/>
        <w:rPr>
          <w:i/>
          <w:iCs/>
        </w:rPr>
      </w:pPr>
    </w:p>
    <w:p w14:paraId="71356935">
      <w:pPr>
        <w:spacing w:line="360" w:lineRule="auto"/>
        <w:jc w:val="both"/>
        <w:rPr>
          <w:i/>
          <w:iCs/>
        </w:rPr>
      </w:pPr>
    </w:p>
    <w:p w14:paraId="6DA6F0D9">
      <w:pPr>
        <w:spacing w:line="360" w:lineRule="auto"/>
        <w:jc w:val="both"/>
        <w:rPr>
          <w:i/>
          <w:iCs/>
        </w:rPr>
      </w:pPr>
      <w:r>
        <w:drawing>
          <wp:anchor distT="114300" distB="114300" distL="114300" distR="114300" simplePos="0" relativeHeight="251694080" behindDoc="0" locked="0" layoutInCell="1" allowOverlap="1">
            <wp:simplePos x="0" y="0"/>
            <wp:positionH relativeFrom="column">
              <wp:posOffset>-199390</wp:posOffset>
            </wp:positionH>
            <wp:positionV relativeFrom="paragraph">
              <wp:posOffset>267970</wp:posOffset>
            </wp:positionV>
            <wp:extent cx="3009900" cy="2898775"/>
            <wp:effectExtent l="0" t="0" r="0" b="0"/>
            <wp:wrapNone/>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33"/>
                    <a:srcRect/>
                    <a:stretch>
                      <a:fillRect/>
                    </a:stretch>
                  </pic:blipFill>
                  <pic:spPr>
                    <a:xfrm>
                      <a:off x="0" y="0"/>
                      <a:ext cx="3009900" cy="2898837"/>
                    </a:xfrm>
                    <a:prstGeom prst="rect">
                      <a:avLst/>
                    </a:prstGeom>
                  </pic:spPr>
                </pic:pic>
              </a:graphicData>
            </a:graphic>
          </wp:anchor>
        </w:drawing>
      </w:r>
      <w:r>
        <w:drawing>
          <wp:anchor distT="114300" distB="114300" distL="114300" distR="114300" simplePos="0" relativeHeight="251695104" behindDoc="0" locked="0" layoutInCell="1" allowOverlap="1">
            <wp:simplePos x="0" y="0"/>
            <wp:positionH relativeFrom="column">
              <wp:posOffset>3152775</wp:posOffset>
            </wp:positionH>
            <wp:positionV relativeFrom="paragraph">
              <wp:posOffset>242570</wp:posOffset>
            </wp:positionV>
            <wp:extent cx="2918460" cy="2940050"/>
            <wp:effectExtent l="0" t="0" r="0" b="0"/>
            <wp:wrapNone/>
            <wp:docPr id="123" name="image110.jpg"/>
            <wp:cNvGraphicFramePr/>
            <a:graphic xmlns:a="http://schemas.openxmlformats.org/drawingml/2006/main">
              <a:graphicData uri="http://schemas.openxmlformats.org/drawingml/2006/picture">
                <pic:pic xmlns:pic="http://schemas.openxmlformats.org/drawingml/2006/picture">
                  <pic:nvPicPr>
                    <pic:cNvPr id="123" name="image110.jpg"/>
                    <pic:cNvPicPr preferRelativeResize="0"/>
                  </pic:nvPicPr>
                  <pic:blipFill>
                    <a:blip r:embed="rId34"/>
                    <a:srcRect b="23977"/>
                    <a:stretch>
                      <a:fillRect/>
                    </a:stretch>
                  </pic:blipFill>
                  <pic:spPr>
                    <a:xfrm>
                      <a:off x="0" y="0"/>
                      <a:ext cx="2918180" cy="2939876"/>
                    </a:xfrm>
                    <a:prstGeom prst="rect">
                      <a:avLst/>
                    </a:prstGeom>
                  </pic:spPr>
                </pic:pic>
              </a:graphicData>
            </a:graphic>
          </wp:anchor>
        </w:drawing>
      </w:r>
    </w:p>
    <w:p w14:paraId="14C8652F">
      <w:pPr>
        <w:spacing w:line="360" w:lineRule="auto"/>
        <w:jc w:val="both"/>
        <w:rPr>
          <w:i/>
          <w:iCs/>
        </w:rPr>
      </w:pPr>
    </w:p>
    <w:p w14:paraId="2505AD4B">
      <w:pPr>
        <w:spacing w:line="360" w:lineRule="auto"/>
        <w:jc w:val="both"/>
        <w:rPr>
          <w:i/>
          <w:iCs/>
        </w:rPr>
      </w:pPr>
    </w:p>
    <w:p w14:paraId="7FB9EFC5">
      <w:pPr>
        <w:spacing w:line="360" w:lineRule="auto"/>
        <w:jc w:val="both"/>
        <w:rPr>
          <w:i/>
          <w:iCs/>
        </w:rPr>
      </w:pPr>
    </w:p>
    <w:p w14:paraId="250CE95B">
      <w:pPr>
        <w:spacing w:line="360" w:lineRule="auto"/>
        <w:jc w:val="both"/>
        <w:rPr>
          <w:i/>
          <w:iCs/>
        </w:rPr>
      </w:pPr>
    </w:p>
    <w:p w14:paraId="0295D720">
      <w:pPr>
        <w:spacing w:line="360" w:lineRule="auto"/>
        <w:jc w:val="both"/>
        <w:rPr>
          <w:i/>
          <w:iCs/>
        </w:rPr>
      </w:pPr>
    </w:p>
    <w:p w14:paraId="107CC11C">
      <w:pPr>
        <w:spacing w:line="360" w:lineRule="auto"/>
        <w:jc w:val="both"/>
        <w:rPr>
          <w:i/>
          <w:iCs/>
        </w:rPr>
      </w:pPr>
    </w:p>
    <w:p w14:paraId="0089251E">
      <w:pPr>
        <w:spacing w:line="360" w:lineRule="auto"/>
        <w:jc w:val="both"/>
        <w:rPr>
          <w:i/>
          <w:iCs/>
        </w:rPr>
      </w:pPr>
    </w:p>
    <w:p w14:paraId="000B9B7E">
      <w:pPr>
        <w:spacing w:line="360" w:lineRule="auto"/>
        <w:jc w:val="both"/>
        <w:rPr>
          <w:i/>
          <w:iCs/>
        </w:rPr>
      </w:pPr>
    </w:p>
    <w:p w14:paraId="7DA823F0">
      <w:pPr>
        <w:spacing w:line="360" w:lineRule="auto"/>
        <w:jc w:val="both"/>
        <w:rPr>
          <w:i/>
          <w:iCs/>
        </w:rPr>
      </w:pPr>
    </w:p>
    <w:p w14:paraId="3456F0DA">
      <w:pPr>
        <w:spacing w:line="360" w:lineRule="auto"/>
        <w:jc w:val="both"/>
        <w:rPr>
          <w:i/>
          <w:iCs/>
        </w:rPr>
      </w:pPr>
    </w:p>
    <w:p w14:paraId="19389D2A">
      <w:pPr>
        <w:spacing w:line="360" w:lineRule="auto"/>
        <w:jc w:val="both"/>
        <w:rPr>
          <w:i/>
          <w:iCs/>
        </w:rPr>
      </w:pPr>
    </w:p>
    <w:p w14:paraId="7A9083FE">
      <w:pPr>
        <w:spacing w:line="360" w:lineRule="auto"/>
        <w:ind w:left="0"/>
        <w:jc w:val="both"/>
        <w:rPr>
          <w:i/>
          <w:iCs/>
        </w:rPr>
      </w:pPr>
    </w:p>
    <w:p w14:paraId="480A5D85">
      <w:pPr>
        <w:spacing w:line="360" w:lineRule="auto"/>
        <w:ind w:left="0"/>
        <w:jc w:val="both"/>
        <w:rPr>
          <w:i/>
          <w:iCs/>
        </w:rPr>
      </w:pPr>
    </w:p>
    <w:p w14:paraId="37365150">
      <w:pPr>
        <w:spacing w:line="360" w:lineRule="auto"/>
        <w:jc w:val="center"/>
        <w:rPr>
          <w:i/>
          <w:iCs/>
        </w:rPr>
      </w:pPr>
      <w:r>
        <w:rPr>
          <w:i/>
          <w:iCs/>
        </w:rPr>
        <w:t>Programming the Device</w:t>
      </w:r>
    </w:p>
    <w:p w14:paraId="6D74E82C">
      <w:pPr>
        <w:spacing w:line="360" w:lineRule="auto"/>
        <w:jc w:val="both"/>
        <w:rPr>
          <w:i/>
          <w:iCs/>
        </w:rPr>
      </w:pPr>
    </w:p>
    <w:p w14:paraId="4F6F3B25">
      <w:pPr>
        <w:spacing w:line="360" w:lineRule="auto"/>
        <w:jc w:val="both"/>
        <w:rPr>
          <w:i/>
          <w:iCs/>
        </w:rPr>
      </w:pPr>
      <w:r>
        <w:drawing>
          <wp:anchor distT="114300" distB="114300" distL="114300" distR="114300" simplePos="0" relativeHeight="251696128" behindDoc="0" locked="0" layoutInCell="1" allowOverlap="1">
            <wp:simplePos x="0" y="0"/>
            <wp:positionH relativeFrom="column">
              <wp:posOffset>-361315</wp:posOffset>
            </wp:positionH>
            <wp:positionV relativeFrom="paragraph">
              <wp:posOffset>233045</wp:posOffset>
            </wp:positionV>
            <wp:extent cx="3257550" cy="2729230"/>
            <wp:effectExtent l="0" t="0" r="0" b="0"/>
            <wp:wrapNone/>
            <wp:docPr id="133" name="image112.jpg"/>
            <wp:cNvGraphicFramePr/>
            <a:graphic xmlns:a="http://schemas.openxmlformats.org/drawingml/2006/main">
              <a:graphicData uri="http://schemas.openxmlformats.org/drawingml/2006/picture">
                <pic:pic xmlns:pic="http://schemas.openxmlformats.org/drawingml/2006/picture">
                  <pic:nvPicPr>
                    <pic:cNvPr id="133" name="image112.jpg"/>
                    <pic:cNvPicPr preferRelativeResize="0"/>
                  </pic:nvPicPr>
                  <pic:blipFill>
                    <a:blip r:embed="rId35"/>
                    <a:srcRect/>
                    <a:stretch>
                      <a:fillRect/>
                    </a:stretch>
                  </pic:blipFill>
                  <pic:spPr>
                    <a:xfrm>
                      <a:off x="0" y="0"/>
                      <a:ext cx="3257550" cy="2728913"/>
                    </a:xfrm>
                    <a:prstGeom prst="rect">
                      <a:avLst/>
                    </a:prstGeom>
                  </pic:spPr>
                </pic:pic>
              </a:graphicData>
            </a:graphic>
          </wp:anchor>
        </w:drawing>
      </w:r>
      <w:r>
        <w:drawing>
          <wp:anchor distT="114300" distB="114300" distL="114300" distR="114300" simplePos="0" relativeHeight="251697152" behindDoc="0" locked="0" layoutInCell="1" allowOverlap="1">
            <wp:simplePos x="0" y="0"/>
            <wp:positionH relativeFrom="column">
              <wp:posOffset>3086100</wp:posOffset>
            </wp:positionH>
            <wp:positionV relativeFrom="paragraph">
              <wp:posOffset>260985</wp:posOffset>
            </wp:positionV>
            <wp:extent cx="3133725" cy="2686050"/>
            <wp:effectExtent l="0" t="0" r="0" b="0"/>
            <wp:wrapNone/>
            <wp:docPr id="132" name="image113.jpg"/>
            <wp:cNvGraphicFramePr/>
            <a:graphic xmlns:a="http://schemas.openxmlformats.org/drawingml/2006/main">
              <a:graphicData uri="http://schemas.openxmlformats.org/drawingml/2006/picture">
                <pic:pic xmlns:pic="http://schemas.openxmlformats.org/drawingml/2006/picture">
                  <pic:nvPicPr>
                    <pic:cNvPr id="132" name="image113.jpg"/>
                    <pic:cNvPicPr preferRelativeResize="0"/>
                  </pic:nvPicPr>
                  <pic:blipFill>
                    <a:blip r:embed="rId36"/>
                    <a:srcRect/>
                    <a:stretch>
                      <a:fillRect/>
                    </a:stretch>
                  </pic:blipFill>
                  <pic:spPr>
                    <a:xfrm>
                      <a:off x="0" y="0"/>
                      <a:ext cx="3133725" cy="2686050"/>
                    </a:xfrm>
                    <a:prstGeom prst="rect">
                      <a:avLst/>
                    </a:prstGeom>
                  </pic:spPr>
                </pic:pic>
              </a:graphicData>
            </a:graphic>
          </wp:anchor>
        </w:drawing>
      </w:r>
    </w:p>
    <w:p w14:paraId="10B979FD">
      <w:pPr>
        <w:spacing w:line="360" w:lineRule="auto"/>
        <w:ind w:left="0"/>
        <w:jc w:val="both"/>
        <w:rPr>
          <w:i/>
          <w:iCs/>
        </w:rPr>
      </w:pPr>
    </w:p>
    <w:p w14:paraId="4F48D41F">
      <w:pPr>
        <w:spacing w:line="360" w:lineRule="auto"/>
        <w:jc w:val="both"/>
        <w:rPr>
          <w:i/>
          <w:iCs/>
        </w:rPr>
      </w:pPr>
    </w:p>
    <w:p w14:paraId="6617D756">
      <w:pPr>
        <w:spacing w:line="360" w:lineRule="auto"/>
        <w:jc w:val="both"/>
        <w:rPr>
          <w:i/>
          <w:iCs/>
        </w:rPr>
      </w:pPr>
    </w:p>
    <w:p w14:paraId="0FF468AF">
      <w:pPr>
        <w:spacing w:line="360" w:lineRule="auto"/>
        <w:jc w:val="both"/>
        <w:rPr>
          <w:i/>
          <w:iCs/>
        </w:rPr>
      </w:pPr>
    </w:p>
    <w:p w14:paraId="3C432585">
      <w:pPr>
        <w:spacing w:line="360" w:lineRule="auto"/>
        <w:jc w:val="both"/>
        <w:rPr>
          <w:i/>
          <w:iCs/>
        </w:rPr>
      </w:pPr>
    </w:p>
    <w:p w14:paraId="68D28B06">
      <w:pPr>
        <w:spacing w:line="360" w:lineRule="auto"/>
        <w:jc w:val="both"/>
        <w:rPr>
          <w:i/>
          <w:iCs/>
        </w:rPr>
      </w:pPr>
    </w:p>
    <w:p w14:paraId="306D5C75">
      <w:pPr>
        <w:spacing w:line="360" w:lineRule="auto"/>
        <w:jc w:val="both"/>
        <w:rPr>
          <w:i/>
          <w:iCs/>
        </w:rPr>
      </w:pPr>
    </w:p>
    <w:p w14:paraId="774A8011">
      <w:pPr>
        <w:spacing w:line="360" w:lineRule="auto"/>
        <w:jc w:val="both"/>
        <w:rPr>
          <w:i/>
          <w:iCs/>
        </w:rPr>
      </w:pPr>
    </w:p>
    <w:p w14:paraId="3407D331">
      <w:pPr>
        <w:spacing w:line="360" w:lineRule="auto"/>
        <w:jc w:val="both"/>
        <w:rPr>
          <w:i/>
          <w:iCs/>
        </w:rPr>
      </w:pPr>
    </w:p>
    <w:p w14:paraId="49CE2389">
      <w:pPr>
        <w:spacing w:line="360" w:lineRule="auto"/>
        <w:jc w:val="both"/>
        <w:rPr>
          <w:i/>
          <w:iCs/>
        </w:rPr>
      </w:pPr>
    </w:p>
    <w:p w14:paraId="1CE5D7BB">
      <w:pPr>
        <w:spacing w:line="360" w:lineRule="auto"/>
        <w:jc w:val="both"/>
        <w:rPr>
          <w:i/>
          <w:iCs/>
        </w:rPr>
      </w:pPr>
    </w:p>
    <w:p w14:paraId="32C8D2EC">
      <w:pPr>
        <w:spacing w:line="360" w:lineRule="auto"/>
        <w:jc w:val="both"/>
        <w:rPr>
          <w:i/>
          <w:iCs/>
        </w:rPr>
      </w:pPr>
    </w:p>
    <w:p w14:paraId="018EE1D6">
      <w:pPr>
        <w:spacing w:line="360" w:lineRule="auto"/>
        <w:jc w:val="both"/>
        <w:rPr>
          <w:i/>
          <w:iCs/>
        </w:rPr>
      </w:pPr>
      <w:r>
        <w:drawing>
          <wp:anchor distT="114300" distB="114300" distL="114300" distR="114300" simplePos="0" relativeHeight="251698176" behindDoc="0" locked="0" layoutInCell="1" allowOverlap="1">
            <wp:simplePos x="0" y="0"/>
            <wp:positionH relativeFrom="column">
              <wp:posOffset>466725</wp:posOffset>
            </wp:positionH>
            <wp:positionV relativeFrom="paragraph">
              <wp:posOffset>318770</wp:posOffset>
            </wp:positionV>
            <wp:extent cx="4958080" cy="3682365"/>
            <wp:effectExtent l="0" t="0" r="0" b="0"/>
            <wp:wrapNone/>
            <wp:docPr id="131" name="image111.jpg"/>
            <wp:cNvGraphicFramePr/>
            <a:graphic xmlns:a="http://schemas.openxmlformats.org/drawingml/2006/main">
              <a:graphicData uri="http://schemas.openxmlformats.org/drawingml/2006/picture">
                <pic:pic xmlns:pic="http://schemas.openxmlformats.org/drawingml/2006/picture">
                  <pic:nvPicPr>
                    <pic:cNvPr id="131" name="image111.jpg"/>
                    <pic:cNvPicPr preferRelativeResize="0"/>
                  </pic:nvPicPr>
                  <pic:blipFill>
                    <a:blip r:embed="rId37"/>
                    <a:srcRect/>
                    <a:stretch>
                      <a:fillRect/>
                    </a:stretch>
                  </pic:blipFill>
                  <pic:spPr>
                    <a:xfrm>
                      <a:off x="0" y="0"/>
                      <a:ext cx="4957763" cy="3682081"/>
                    </a:xfrm>
                    <a:prstGeom prst="rect">
                      <a:avLst/>
                    </a:prstGeom>
                  </pic:spPr>
                </pic:pic>
              </a:graphicData>
            </a:graphic>
          </wp:anchor>
        </w:drawing>
      </w:r>
    </w:p>
    <w:p w14:paraId="2170E035">
      <w:pPr>
        <w:spacing w:line="360" w:lineRule="auto"/>
        <w:jc w:val="both"/>
        <w:rPr>
          <w:i/>
          <w:iCs/>
        </w:rPr>
      </w:pPr>
    </w:p>
    <w:p w14:paraId="04538560">
      <w:pPr>
        <w:spacing w:line="360" w:lineRule="auto"/>
        <w:jc w:val="both"/>
        <w:rPr>
          <w:i/>
          <w:iCs/>
        </w:rPr>
      </w:pPr>
    </w:p>
    <w:p w14:paraId="576491C5">
      <w:pPr>
        <w:spacing w:line="360" w:lineRule="auto"/>
        <w:jc w:val="both"/>
        <w:rPr>
          <w:i/>
          <w:iCs/>
        </w:rPr>
      </w:pPr>
    </w:p>
    <w:p w14:paraId="1C7E7245">
      <w:pPr>
        <w:spacing w:line="360" w:lineRule="auto"/>
        <w:jc w:val="both"/>
        <w:rPr>
          <w:i/>
          <w:iCs/>
        </w:rPr>
      </w:pPr>
    </w:p>
    <w:p w14:paraId="530393FF">
      <w:pPr>
        <w:spacing w:line="360" w:lineRule="auto"/>
        <w:jc w:val="both"/>
        <w:rPr>
          <w:i/>
          <w:iCs/>
        </w:rPr>
      </w:pPr>
    </w:p>
    <w:p w14:paraId="57469DD4">
      <w:pPr>
        <w:spacing w:line="360" w:lineRule="auto"/>
        <w:jc w:val="both"/>
        <w:rPr>
          <w:i/>
          <w:iCs/>
        </w:rPr>
      </w:pPr>
    </w:p>
    <w:p w14:paraId="45B5F0FC">
      <w:pPr>
        <w:spacing w:line="360" w:lineRule="auto"/>
        <w:jc w:val="both"/>
        <w:rPr>
          <w:i/>
          <w:iCs/>
        </w:rPr>
      </w:pPr>
    </w:p>
    <w:p w14:paraId="5D56531C">
      <w:pPr>
        <w:spacing w:line="360" w:lineRule="auto"/>
        <w:jc w:val="both"/>
        <w:rPr>
          <w:i/>
          <w:iCs/>
        </w:rPr>
      </w:pPr>
    </w:p>
    <w:p w14:paraId="273906B9">
      <w:pPr>
        <w:spacing w:line="360" w:lineRule="auto"/>
        <w:jc w:val="both"/>
        <w:rPr>
          <w:i/>
          <w:iCs/>
        </w:rPr>
      </w:pPr>
    </w:p>
    <w:p w14:paraId="2C26B72C">
      <w:pPr>
        <w:spacing w:line="360" w:lineRule="auto"/>
        <w:jc w:val="both"/>
        <w:rPr>
          <w:i/>
          <w:iCs/>
        </w:rPr>
      </w:pPr>
    </w:p>
    <w:p w14:paraId="3F179EA1">
      <w:pPr>
        <w:spacing w:line="360" w:lineRule="auto"/>
        <w:jc w:val="both"/>
        <w:rPr>
          <w:i/>
          <w:iCs/>
        </w:rPr>
      </w:pPr>
    </w:p>
    <w:p w14:paraId="53FA0B7A">
      <w:pPr>
        <w:spacing w:line="360" w:lineRule="auto"/>
        <w:jc w:val="both"/>
        <w:rPr>
          <w:i/>
          <w:iCs/>
        </w:rPr>
      </w:pPr>
    </w:p>
    <w:p w14:paraId="659DF565">
      <w:pPr>
        <w:spacing w:line="360" w:lineRule="auto"/>
        <w:jc w:val="both"/>
        <w:rPr>
          <w:i/>
          <w:iCs/>
        </w:rPr>
      </w:pPr>
    </w:p>
    <w:p w14:paraId="7077A510">
      <w:pPr>
        <w:spacing w:line="360" w:lineRule="auto"/>
        <w:jc w:val="both"/>
        <w:rPr>
          <w:i/>
          <w:iCs/>
        </w:rPr>
      </w:pPr>
    </w:p>
    <w:p w14:paraId="0B73C2D8">
      <w:pPr>
        <w:spacing w:line="360" w:lineRule="auto"/>
        <w:jc w:val="both"/>
        <w:rPr>
          <w:i/>
          <w:iCs/>
        </w:rPr>
      </w:pPr>
    </w:p>
    <w:p w14:paraId="332D08F5">
      <w:pPr>
        <w:spacing w:line="360" w:lineRule="auto"/>
        <w:ind w:left="0"/>
        <w:jc w:val="both"/>
        <w:rPr>
          <w:i/>
          <w:iCs/>
        </w:rPr>
      </w:pPr>
      <w:r>
        <w:rPr>
          <w:i/>
          <w:iCs/>
        </w:rPr>
        <w:t xml:space="preserve"> </w:t>
      </w:r>
    </w:p>
    <w:p w14:paraId="7DDF0669">
      <w:pPr>
        <w:spacing w:line="360" w:lineRule="auto"/>
        <w:ind w:left="0"/>
        <w:jc w:val="both"/>
        <w:rPr>
          <w:i/>
          <w:iCs/>
        </w:rPr>
      </w:pPr>
    </w:p>
    <w:p w14:paraId="7C154166">
      <w:pPr>
        <w:spacing w:line="360" w:lineRule="auto"/>
        <w:ind w:left="0"/>
        <w:jc w:val="center"/>
        <w:rPr>
          <w:i/>
          <w:iCs/>
        </w:rPr>
      </w:pPr>
      <w:r>
        <w:rPr>
          <w:i/>
          <w:iCs/>
        </w:rPr>
        <w:t>Conduct of Pretest and Post-test</w:t>
      </w:r>
    </w:p>
    <w:p w14:paraId="65651462">
      <w:pPr>
        <w:spacing w:line="360" w:lineRule="auto"/>
        <w:jc w:val="both"/>
        <w:rPr>
          <w:i/>
          <w:iCs/>
        </w:rPr>
      </w:pPr>
    </w:p>
    <w:p w14:paraId="5D451B98">
      <w:pPr>
        <w:spacing w:line="360" w:lineRule="auto"/>
        <w:jc w:val="both"/>
        <w:rPr>
          <w:i/>
          <w:iCs/>
        </w:rPr>
      </w:pPr>
      <w:r>
        <w:drawing>
          <wp:anchor distT="114300" distB="114300" distL="114300" distR="114300" simplePos="0" relativeHeight="251699200" behindDoc="0" locked="0" layoutInCell="1" allowOverlap="1">
            <wp:simplePos x="0" y="0"/>
            <wp:positionH relativeFrom="column">
              <wp:posOffset>276225</wp:posOffset>
            </wp:positionH>
            <wp:positionV relativeFrom="paragraph">
              <wp:posOffset>114300</wp:posOffset>
            </wp:positionV>
            <wp:extent cx="5253355" cy="3930015"/>
            <wp:effectExtent l="0" t="0" r="0" b="0"/>
            <wp:wrapNone/>
            <wp:docPr id="130" name="image127.jpg"/>
            <wp:cNvGraphicFramePr/>
            <a:graphic xmlns:a="http://schemas.openxmlformats.org/drawingml/2006/main">
              <a:graphicData uri="http://schemas.openxmlformats.org/drawingml/2006/picture">
                <pic:pic xmlns:pic="http://schemas.openxmlformats.org/drawingml/2006/picture">
                  <pic:nvPicPr>
                    <pic:cNvPr id="130" name="image127.jpg"/>
                    <pic:cNvPicPr preferRelativeResize="0"/>
                  </pic:nvPicPr>
                  <pic:blipFill>
                    <a:blip r:embed="rId38"/>
                    <a:srcRect/>
                    <a:stretch>
                      <a:fillRect/>
                    </a:stretch>
                  </pic:blipFill>
                  <pic:spPr>
                    <a:xfrm>
                      <a:off x="0" y="0"/>
                      <a:ext cx="5253038" cy="3929829"/>
                    </a:xfrm>
                    <a:prstGeom prst="rect">
                      <a:avLst/>
                    </a:prstGeom>
                  </pic:spPr>
                </pic:pic>
              </a:graphicData>
            </a:graphic>
          </wp:anchor>
        </w:drawing>
      </w:r>
    </w:p>
    <w:p w14:paraId="570235BB">
      <w:pPr>
        <w:spacing w:line="360" w:lineRule="auto"/>
        <w:jc w:val="both"/>
        <w:rPr>
          <w:i/>
          <w:iCs/>
        </w:rPr>
      </w:pPr>
    </w:p>
    <w:p w14:paraId="1EB80C16">
      <w:pPr>
        <w:spacing w:line="360" w:lineRule="auto"/>
        <w:jc w:val="both"/>
        <w:rPr>
          <w:i/>
          <w:iCs/>
        </w:rPr>
      </w:pPr>
    </w:p>
    <w:p w14:paraId="3662BD58">
      <w:pPr>
        <w:spacing w:line="360" w:lineRule="auto"/>
        <w:jc w:val="both"/>
        <w:rPr>
          <w:i/>
          <w:iCs/>
        </w:rPr>
      </w:pPr>
    </w:p>
    <w:p w14:paraId="7756FE59">
      <w:pPr>
        <w:spacing w:line="360" w:lineRule="auto"/>
        <w:jc w:val="both"/>
        <w:rPr>
          <w:i/>
          <w:iCs/>
        </w:rPr>
      </w:pPr>
    </w:p>
    <w:p w14:paraId="35817200">
      <w:pPr>
        <w:spacing w:line="360" w:lineRule="auto"/>
        <w:jc w:val="both"/>
        <w:rPr>
          <w:i/>
          <w:iCs/>
        </w:rPr>
      </w:pPr>
    </w:p>
    <w:p w14:paraId="773C0874">
      <w:pPr>
        <w:spacing w:line="360" w:lineRule="auto"/>
        <w:jc w:val="both"/>
        <w:rPr>
          <w:i/>
          <w:iCs/>
        </w:rPr>
      </w:pPr>
    </w:p>
    <w:p w14:paraId="03AA1973">
      <w:pPr>
        <w:spacing w:line="360" w:lineRule="auto"/>
        <w:jc w:val="both"/>
        <w:rPr>
          <w:i/>
          <w:iCs/>
        </w:rPr>
      </w:pPr>
    </w:p>
    <w:p w14:paraId="77674201">
      <w:pPr>
        <w:spacing w:line="360" w:lineRule="auto"/>
        <w:jc w:val="both"/>
        <w:rPr>
          <w:i/>
          <w:iCs/>
        </w:rPr>
      </w:pPr>
    </w:p>
    <w:p w14:paraId="55EB24E6">
      <w:pPr>
        <w:spacing w:line="360" w:lineRule="auto"/>
        <w:jc w:val="both"/>
        <w:rPr>
          <w:i/>
          <w:iCs/>
        </w:rPr>
      </w:pPr>
    </w:p>
    <w:p w14:paraId="53C36376">
      <w:pPr>
        <w:spacing w:line="360" w:lineRule="auto"/>
        <w:jc w:val="both"/>
        <w:rPr>
          <w:i/>
          <w:iCs/>
        </w:rPr>
      </w:pPr>
    </w:p>
    <w:p w14:paraId="2B2C45FB">
      <w:pPr>
        <w:spacing w:line="360" w:lineRule="auto"/>
        <w:jc w:val="both"/>
        <w:rPr>
          <w:i/>
          <w:iCs/>
        </w:rPr>
      </w:pPr>
    </w:p>
    <w:p w14:paraId="3AA04F5E">
      <w:pPr>
        <w:spacing w:line="360" w:lineRule="auto"/>
        <w:jc w:val="both"/>
        <w:rPr>
          <w:i/>
          <w:iCs/>
        </w:rPr>
      </w:pPr>
    </w:p>
    <w:p w14:paraId="181D5DC2">
      <w:pPr>
        <w:spacing w:line="360" w:lineRule="auto"/>
        <w:jc w:val="both"/>
        <w:rPr>
          <w:i/>
          <w:iCs/>
        </w:rPr>
      </w:pPr>
    </w:p>
    <w:p w14:paraId="1B5685A5">
      <w:pPr>
        <w:spacing w:line="360" w:lineRule="auto"/>
        <w:jc w:val="both"/>
        <w:rPr>
          <w:i/>
          <w:iCs/>
        </w:rPr>
      </w:pPr>
    </w:p>
    <w:p w14:paraId="40A3AE75">
      <w:pPr>
        <w:spacing w:line="360" w:lineRule="auto"/>
        <w:jc w:val="both"/>
        <w:rPr>
          <w:i/>
          <w:iCs/>
        </w:rPr>
      </w:pPr>
      <w:r>
        <w:drawing>
          <wp:anchor distT="114300" distB="114300" distL="114300" distR="114300" simplePos="0" relativeHeight="251700224" behindDoc="0" locked="0" layoutInCell="1" allowOverlap="1">
            <wp:simplePos x="0" y="0"/>
            <wp:positionH relativeFrom="column">
              <wp:posOffset>276225</wp:posOffset>
            </wp:positionH>
            <wp:positionV relativeFrom="paragraph">
              <wp:posOffset>238125</wp:posOffset>
            </wp:positionV>
            <wp:extent cx="5260975" cy="3933825"/>
            <wp:effectExtent l="0" t="0" r="0" b="0"/>
            <wp:wrapNone/>
            <wp:docPr id="129" name="image117.jpg"/>
            <wp:cNvGraphicFramePr/>
            <a:graphic xmlns:a="http://schemas.openxmlformats.org/drawingml/2006/main">
              <a:graphicData uri="http://schemas.openxmlformats.org/drawingml/2006/picture">
                <pic:pic xmlns:pic="http://schemas.openxmlformats.org/drawingml/2006/picture">
                  <pic:nvPicPr>
                    <pic:cNvPr id="129" name="image117.jpg"/>
                    <pic:cNvPicPr preferRelativeResize="0"/>
                  </pic:nvPicPr>
                  <pic:blipFill>
                    <a:blip r:embed="rId39"/>
                    <a:srcRect/>
                    <a:stretch>
                      <a:fillRect/>
                    </a:stretch>
                  </pic:blipFill>
                  <pic:spPr>
                    <a:xfrm>
                      <a:off x="0" y="0"/>
                      <a:ext cx="5260673" cy="3933825"/>
                    </a:xfrm>
                    <a:prstGeom prst="rect">
                      <a:avLst/>
                    </a:prstGeom>
                  </pic:spPr>
                </pic:pic>
              </a:graphicData>
            </a:graphic>
          </wp:anchor>
        </w:drawing>
      </w:r>
    </w:p>
    <w:p w14:paraId="01947572">
      <w:pPr>
        <w:spacing w:line="360" w:lineRule="auto"/>
        <w:jc w:val="both"/>
        <w:rPr>
          <w:i/>
          <w:iCs/>
        </w:rPr>
      </w:pPr>
    </w:p>
    <w:p w14:paraId="0FAAAEFF">
      <w:pPr>
        <w:spacing w:line="360" w:lineRule="auto"/>
        <w:jc w:val="both"/>
        <w:rPr>
          <w:i/>
          <w:iCs/>
        </w:rPr>
      </w:pPr>
    </w:p>
    <w:p w14:paraId="344E0C62">
      <w:pPr>
        <w:spacing w:line="360" w:lineRule="auto"/>
        <w:jc w:val="both"/>
        <w:rPr>
          <w:i/>
          <w:iCs/>
        </w:rPr>
      </w:pPr>
    </w:p>
    <w:p w14:paraId="35C39184">
      <w:pPr>
        <w:spacing w:line="360" w:lineRule="auto"/>
        <w:jc w:val="both"/>
        <w:rPr>
          <w:i/>
          <w:iCs/>
        </w:rPr>
      </w:pPr>
    </w:p>
    <w:p w14:paraId="504037EF">
      <w:pPr>
        <w:spacing w:line="360" w:lineRule="auto"/>
        <w:jc w:val="both"/>
        <w:rPr>
          <w:i/>
          <w:iCs/>
        </w:rPr>
      </w:pPr>
    </w:p>
    <w:p w14:paraId="5150FB4E">
      <w:pPr>
        <w:spacing w:line="360" w:lineRule="auto"/>
        <w:jc w:val="both"/>
        <w:rPr>
          <w:i/>
          <w:iCs/>
        </w:rPr>
      </w:pPr>
    </w:p>
    <w:p w14:paraId="5839127A">
      <w:pPr>
        <w:spacing w:line="360" w:lineRule="auto"/>
        <w:jc w:val="both"/>
        <w:rPr>
          <w:i/>
          <w:iCs/>
        </w:rPr>
      </w:pPr>
    </w:p>
    <w:p w14:paraId="58774190">
      <w:pPr>
        <w:spacing w:line="360" w:lineRule="auto"/>
        <w:jc w:val="both"/>
        <w:rPr>
          <w:i/>
          <w:iCs/>
        </w:rPr>
      </w:pPr>
    </w:p>
    <w:p w14:paraId="15C9F718">
      <w:pPr>
        <w:spacing w:line="360" w:lineRule="auto"/>
        <w:jc w:val="both"/>
        <w:rPr>
          <w:i/>
          <w:iCs/>
        </w:rPr>
      </w:pPr>
    </w:p>
    <w:p w14:paraId="28F27ED5">
      <w:pPr>
        <w:spacing w:line="360" w:lineRule="auto"/>
        <w:jc w:val="both"/>
        <w:rPr>
          <w:i/>
          <w:iCs/>
        </w:rPr>
      </w:pPr>
    </w:p>
    <w:p w14:paraId="2406E70F">
      <w:pPr>
        <w:spacing w:line="360" w:lineRule="auto"/>
        <w:jc w:val="both"/>
        <w:rPr>
          <w:i/>
          <w:iCs/>
        </w:rPr>
      </w:pPr>
    </w:p>
    <w:p w14:paraId="04597E49">
      <w:pPr>
        <w:spacing w:line="360" w:lineRule="auto"/>
        <w:jc w:val="both"/>
        <w:rPr>
          <w:i/>
          <w:iCs/>
        </w:rPr>
      </w:pPr>
    </w:p>
    <w:p w14:paraId="5E1EB0D8">
      <w:pPr>
        <w:spacing w:line="360" w:lineRule="auto"/>
        <w:jc w:val="both"/>
        <w:rPr>
          <w:i/>
          <w:iCs/>
        </w:rPr>
      </w:pPr>
    </w:p>
    <w:p w14:paraId="5323A92A">
      <w:pPr>
        <w:spacing w:line="360" w:lineRule="auto"/>
        <w:jc w:val="both"/>
        <w:rPr>
          <w:i/>
          <w:iCs/>
        </w:rPr>
      </w:pPr>
    </w:p>
    <w:p w14:paraId="155E368D">
      <w:pPr>
        <w:spacing w:line="360" w:lineRule="auto"/>
        <w:ind w:left="0"/>
        <w:jc w:val="both"/>
        <w:rPr>
          <w:i/>
          <w:iCs/>
        </w:rPr>
      </w:pPr>
    </w:p>
    <w:p w14:paraId="4259DF46">
      <w:pPr>
        <w:spacing w:line="360" w:lineRule="auto"/>
        <w:ind w:left="0"/>
        <w:jc w:val="both"/>
        <w:rPr>
          <w:i/>
          <w:iCs/>
        </w:rPr>
      </w:pPr>
    </w:p>
    <w:p w14:paraId="25EFB9EE">
      <w:pPr>
        <w:spacing w:line="360" w:lineRule="auto"/>
        <w:ind w:left="0"/>
        <w:jc w:val="center"/>
        <w:rPr>
          <w:i/>
          <w:iCs/>
        </w:rPr>
      </w:pPr>
    </w:p>
    <w:p w14:paraId="02CE1CF7">
      <w:pPr>
        <w:spacing w:line="360" w:lineRule="auto"/>
        <w:ind w:left="0"/>
        <w:jc w:val="center"/>
        <w:rPr>
          <w:i/>
          <w:iCs/>
        </w:rPr>
      </w:pPr>
      <w:r>
        <w:rPr>
          <w:i/>
          <w:iCs/>
        </w:rPr>
        <w:t xml:space="preserve">Connecting Device to TV </w:t>
      </w:r>
    </w:p>
    <w:p w14:paraId="38747287">
      <w:pPr>
        <w:spacing w:line="360" w:lineRule="auto"/>
        <w:ind w:left="0"/>
        <w:jc w:val="both"/>
        <w:rPr>
          <w:i/>
          <w:iCs/>
        </w:rPr>
      </w:pPr>
      <w:r>
        <w:drawing>
          <wp:anchor distT="114300" distB="114300" distL="114300" distR="114300" simplePos="0" relativeHeight="251701248" behindDoc="0" locked="0" layoutInCell="1" allowOverlap="1">
            <wp:simplePos x="0" y="0"/>
            <wp:positionH relativeFrom="column">
              <wp:posOffset>310515</wp:posOffset>
            </wp:positionH>
            <wp:positionV relativeFrom="paragraph">
              <wp:posOffset>225425</wp:posOffset>
            </wp:positionV>
            <wp:extent cx="5086350" cy="3810000"/>
            <wp:effectExtent l="0" t="0" r="0" b="0"/>
            <wp:wrapNone/>
            <wp:docPr id="128" name="image101.jpg"/>
            <wp:cNvGraphicFramePr/>
            <a:graphic xmlns:a="http://schemas.openxmlformats.org/drawingml/2006/main">
              <a:graphicData uri="http://schemas.openxmlformats.org/drawingml/2006/picture">
                <pic:pic xmlns:pic="http://schemas.openxmlformats.org/drawingml/2006/picture">
                  <pic:nvPicPr>
                    <pic:cNvPr id="128" name="image101.jpg"/>
                    <pic:cNvPicPr preferRelativeResize="0"/>
                  </pic:nvPicPr>
                  <pic:blipFill>
                    <a:blip r:embed="rId40"/>
                    <a:srcRect/>
                    <a:stretch>
                      <a:fillRect/>
                    </a:stretch>
                  </pic:blipFill>
                  <pic:spPr>
                    <a:xfrm>
                      <a:off x="0" y="0"/>
                      <a:ext cx="5086033" cy="3810000"/>
                    </a:xfrm>
                    <a:prstGeom prst="rect">
                      <a:avLst/>
                    </a:prstGeom>
                  </pic:spPr>
                </pic:pic>
              </a:graphicData>
            </a:graphic>
          </wp:anchor>
        </w:drawing>
      </w:r>
    </w:p>
    <w:p w14:paraId="57754B9F">
      <w:pPr>
        <w:spacing w:line="360" w:lineRule="auto"/>
        <w:jc w:val="both"/>
        <w:rPr>
          <w:i/>
          <w:iCs/>
        </w:rPr>
      </w:pPr>
    </w:p>
    <w:p w14:paraId="6F79084A">
      <w:pPr>
        <w:spacing w:line="360" w:lineRule="auto"/>
        <w:jc w:val="both"/>
        <w:rPr>
          <w:i/>
          <w:iCs/>
        </w:rPr>
      </w:pPr>
    </w:p>
    <w:p w14:paraId="697D2DAC">
      <w:pPr>
        <w:spacing w:line="360" w:lineRule="auto"/>
        <w:jc w:val="both"/>
        <w:rPr>
          <w:i/>
          <w:iCs/>
        </w:rPr>
      </w:pPr>
    </w:p>
    <w:p w14:paraId="3E8720D0">
      <w:pPr>
        <w:spacing w:line="360" w:lineRule="auto"/>
        <w:jc w:val="both"/>
        <w:rPr>
          <w:i/>
          <w:iCs/>
        </w:rPr>
      </w:pPr>
    </w:p>
    <w:p w14:paraId="51C2AFE5">
      <w:pPr>
        <w:spacing w:line="360" w:lineRule="auto"/>
        <w:jc w:val="both"/>
        <w:rPr>
          <w:i/>
          <w:iCs/>
        </w:rPr>
      </w:pPr>
    </w:p>
    <w:p w14:paraId="38ACB4A6">
      <w:pPr>
        <w:spacing w:line="360" w:lineRule="auto"/>
        <w:jc w:val="both"/>
        <w:rPr>
          <w:i/>
          <w:iCs/>
        </w:rPr>
      </w:pPr>
    </w:p>
    <w:p w14:paraId="7AF0A913">
      <w:pPr>
        <w:spacing w:line="360" w:lineRule="auto"/>
        <w:jc w:val="both"/>
        <w:rPr>
          <w:i/>
          <w:iCs/>
        </w:rPr>
      </w:pPr>
    </w:p>
    <w:p w14:paraId="1D89D996">
      <w:pPr>
        <w:spacing w:line="360" w:lineRule="auto"/>
        <w:jc w:val="both"/>
        <w:rPr>
          <w:i/>
          <w:iCs/>
        </w:rPr>
      </w:pPr>
    </w:p>
    <w:p w14:paraId="6B54AF5F">
      <w:pPr>
        <w:spacing w:line="360" w:lineRule="auto"/>
        <w:jc w:val="both"/>
        <w:rPr>
          <w:i/>
          <w:iCs/>
        </w:rPr>
      </w:pPr>
    </w:p>
    <w:p w14:paraId="60C71A6F">
      <w:pPr>
        <w:spacing w:line="360" w:lineRule="auto"/>
        <w:jc w:val="both"/>
        <w:rPr>
          <w:i/>
          <w:iCs/>
        </w:rPr>
      </w:pPr>
    </w:p>
    <w:p w14:paraId="4898AAAD">
      <w:pPr>
        <w:spacing w:line="360" w:lineRule="auto"/>
        <w:jc w:val="both"/>
        <w:rPr>
          <w:i/>
          <w:iCs/>
        </w:rPr>
      </w:pPr>
    </w:p>
    <w:p w14:paraId="73B86F3D">
      <w:pPr>
        <w:spacing w:line="360" w:lineRule="auto"/>
        <w:jc w:val="both"/>
        <w:rPr>
          <w:i/>
          <w:iCs/>
        </w:rPr>
      </w:pPr>
    </w:p>
    <w:p w14:paraId="56730163">
      <w:pPr>
        <w:spacing w:line="360" w:lineRule="auto"/>
        <w:jc w:val="both"/>
        <w:rPr>
          <w:i/>
          <w:iCs/>
        </w:rPr>
      </w:pPr>
    </w:p>
    <w:p w14:paraId="44524C12">
      <w:pPr>
        <w:spacing w:line="360" w:lineRule="auto"/>
        <w:jc w:val="both"/>
        <w:rPr>
          <w:i/>
          <w:iCs/>
        </w:rPr>
      </w:pPr>
    </w:p>
    <w:p w14:paraId="058DECBE">
      <w:pPr>
        <w:spacing w:line="360" w:lineRule="auto"/>
        <w:jc w:val="both"/>
        <w:rPr>
          <w:i/>
          <w:iCs/>
        </w:rPr>
      </w:pPr>
      <w:r>
        <w:drawing>
          <wp:anchor distT="114300" distB="114300" distL="114300" distR="114300" simplePos="0" relativeHeight="251702272" behindDoc="0" locked="0" layoutInCell="1" allowOverlap="1">
            <wp:simplePos x="0" y="0"/>
            <wp:positionH relativeFrom="column">
              <wp:posOffset>310515</wp:posOffset>
            </wp:positionH>
            <wp:positionV relativeFrom="paragraph">
              <wp:posOffset>198120</wp:posOffset>
            </wp:positionV>
            <wp:extent cx="5086350" cy="3810000"/>
            <wp:effectExtent l="0" t="0" r="0" b="0"/>
            <wp:wrapNone/>
            <wp:docPr id="127" name="image108.jpg"/>
            <wp:cNvGraphicFramePr/>
            <a:graphic xmlns:a="http://schemas.openxmlformats.org/drawingml/2006/main">
              <a:graphicData uri="http://schemas.openxmlformats.org/drawingml/2006/picture">
                <pic:pic xmlns:pic="http://schemas.openxmlformats.org/drawingml/2006/picture">
                  <pic:nvPicPr>
                    <pic:cNvPr id="127" name="image108.jpg"/>
                    <pic:cNvPicPr preferRelativeResize="0"/>
                  </pic:nvPicPr>
                  <pic:blipFill>
                    <a:blip r:embed="rId41"/>
                    <a:srcRect/>
                    <a:stretch>
                      <a:fillRect/>
                    </a:stretch>
                  </pic:blipFill>
                  <pic:spPr>
                    <a:xfrm>
                      <a:off x="0" y="0"/>
                      <a:ext cx="5086350" cy="3810237"/>
                    </a:xfrm>
                    <a:prstGeom prst="rect">
                      <a:avLst/>
                    </a:prstGeom>
                  </pic:spPr>
                </pic:pic>
              </a:graphicData>
            </a:graphic>
          </wp:anchor>
        </w:drawing>
      </w:r>
    </w:p>
    <w:p w14:paraId="3AAA7128">
      <w:pPr>
        <w:spacing w:line="360" w:lineRule="auto"/>
        <w:jc w:val="both"/>
        <w:rPr>
          <w:i/>
          <w:iCs/>
        </w:rPr>
      </w:pPr>
    </w:p>
    <w:p w14:paraId="71D578C0">
      <w:pPr>
        <w:spacing w:line="360" w:lineRule="auto"/>
        <w:jc w:val="both"/>
        <w:rPr>
          <w:i/>
          <w:iCs/>
        </w:rPr>
      </w:pPr>
    </w:p>
    <w:p w14:paraId="32BF18E5">
      <w:pPr>
        <w:spacing w:line="360" w:lineRule="auto"/>
        <w:jc w:val="both"/>
        <w:rPr>
          <w:i/>
          <w:iCs/>
        </w:rPr>
      </w:pPr>
    </w:p>
    <w:p w14:paraId="498DE86D">
      <w:pPr>
        <w:spacing w:line="360" w:lineRule="auto"/>
        <w:jc w:val="both"/>
        <w:rPr>
          <w:i/>
          <w:iCs/>
        </w:rPr>
      </w:pPr>
    </w:p>
    <w:p w14:paraId="70F9C6C9">
      <w:pPr>
        <w:spacing w:line="360" w:lineRule="auto"/>
        <w:jc w:val="both"/>
        <w:rPr>
          <w:i/>
          <w:iCs/>
        </w:rPr>
      </w:pPr>
    </w:p>
    <w:p w14:paraId="469ED558">
      <w:pPr>
        <w:spacing w:line="360" w:lineRule="auto"/>
        <w:jc w:val="both"/>
        <w:rPr>
          <w:i/>
          <w:iCs/>
        </w:rPr>
      </w:pPr>
    </w:p>
    <w:p w14:paraId="7FB53A6B">
      <w:pPr>
        <w:spacing w:line="360" w:lineRule="auto"/>
        <w:jc w:val="both"/>
        <w:rPr>
          <w:i/>
          <w:iCs/>
        </w:rPr>
      </w:pPr>
    </w:p>
    <w:p w14:paraId="464C9819">
      <w:pPr>
        <w:spacing w:line="360" w:lineRule="auto"/>
        <w:jc w:val="both"/>
        <w:rPr>
          <w:i/>
          <w:iCs/>
        </w:rPr>
      </w:pPr>
    </w:p>
    <w:p w14:paraId="13432426">
      <w:pPr>
        <w:spacing w:line="360" w:lineRule="auto"/>
        <w:jc w:val="both"/>
        <w:rPr>
          <w:i/>
          <w:iCs/>
        </w:rPr>
      </w:pPr>
    </w:p>
    <w:p w14:paraId="3605044E">
      <w:pPr>
        <w:spacing w:line="360" w:lineRule="auto"/>
        <w:jc w:val="both"/>
        <w:rPr>
          <w:i/>
          <w:iCs/>
        </w:rPr>
      </w:pPr>
    </w:p>
    <w:p w14:paraId="1880B344">
      <w:pPr>
        <w:spacing w:line="360" w:lineRule="auto"/>
        <w:jc w:val="both"/>
        <w:rPr>
          <w:i/>
          <w:iCs/>
        </w:rPr>
      </w:pPr>
    </w:p>
    <w:p w14:paraId="03C88A26">
      <w:pPr>
        <w:spacing w:line="360" w:lineRule="auto"/>
        <w:jc w:val="both"/>
        <w:rPr>
          <w:i/>
          <w:iCs/>
        </w:rPr>
      </w:pPr>
    </w:p>
    <w:p w14:paraId="13975DFB">
      <w:pPr>
        <w:spacing w:line="360" w:lineRule="auto"/>
        <w:jc w:val="both"/>
        <w:rPr>
          <w:i/>
          <w:iCs/>
        </w:rPr>
      </w:pPr>
    </w:p>
    <w:p w14:paraId="0BE03469">
      <w:pPr>
        <w:spacing w:line="360" w:lineRule="auto"/>
        <w:jc w:val="both"/>
        <w:rPr>
          <w:i/>
          <w:iCs/>
        </w:rPr>
      </w:pPr>
    </w:p>
    <w:p w14:paraId="28397DB1">
      <w:pPr>
        <w:spacing w:line="360" w:lineRule="auto"/>
        <w:ind w:left="0"/>
        <w:jc w:val="both"/>
        <w:rPr>
          <w:i/>
          <w:iCs/>
        </w:rPr>
      </w:pPr>
    </w:p>
    <w:p w14:paraId="7541568E">
      <w:pPr>
        <w:spacing w:line="360" w:lineRule="auto"/>
        <w:ind w:left="0"/>
        <w:jc w:val="center"/>
        <w:rPr>
          <w:i/>
          <w:iCs/>
        </w:rPr>
      </w:pPr>
    </w:p>
    <w:p w14:paraId="21A2FF4C">
      <w:pPr>
        <w:spacing w:line="360" w:lineRule="auto"/>
        <w:jc w:val="center"/>
        <w:rPr>
          <w:i/>
          <w:iCs/>
        </w:rPr>
      </w:pPr>
      <w:r>
        <w:rPr>
          <w:i/>
          <w:iCs/>
        </w:rPr>
        <w:t>Connecting Device to Laptop</w:t>
      </w:r>
    </w:p>
    <w:p w14:paraId="49FF50DB">
      <w:pPr>
        <w:spacing w:line="360" w:lineRule="auto"/>
        <w:jc w:val="both"/>
        <w:rPr>
          <w:i/>
          <w:iCs/>
        </w:rPr>
      </w:pPr>
    </w:p>
    <w:p w14:paraId="0AC41CDC">
      <w:pPr>
        <w:spacing w:line="360" w:lineRule="auto"/>
        <w:jc w:val="both"/>
        <w:rPr>
          <w:i/>
          <w:iCs/>
        </w:rPr>
      </w:pPr>
      <w:r>
        <w:drawing>
          <wp:anchor distT="114300" distB="114300" distL="114300" distR="114300" simplePos="0" relativeHeight="251703296" behindDoc="0" locked="0" layoutInCell="1" allowOverlap="1">
            <wp:simplePos x="0" y="0"/>
            <wp:positionH relativeFrom="column">
              <wp:posOffset>171450</wp:posOffset>
            </wp:positionH>
            <wp:positionV relativeFrom="paragraph">
              <wp:posOffset>186055</wp:posOffset>
            </wp:positionV>
            <wp:extent cx="5362575" cy="4019550"/>
            <wp:effectExtent l="0" t="0" r="0" b="0"/>
            <wp:wrapNone/>
            <wp:docPr id="115" name="image94.jpg"/>
            <wp:cNvGraphicFramePr/>
            <a:graphic xmlns:a="http://schemas.openxmlformats.org/drawingml/2006/main">
              <a:graphicData uri="http://schemas.openxmlformats.org/drawingml/2006/picture">
                <pic:pic xmlns:pic="http://schemas.openxmlformats.org/drawingml/2006/picture">
                  <pic:nvPicPr>
                    <pic:cNvPr id="115" name="image94.jpg"/>
                    <pic:cNvPicPr preferRelativeResize="0"/>
                  </pic:nvPicPr>
                  <pic:blipFill>
                    <a:blip r:embed="rId42"/>
                    <a:srcRect/>
                    <a:stretch>
                      <a:fillRect/>
                    </a:stretch>
                  </pic:blipFill>
                  <pic:spPr>
                    <a:xfrm>
                      <a:off x="0" y="0"/>
                      <a:ext cx="5362575" cy="4019287"/>
                    </a:xfrm>
                    <a:prstGeom prst="rect">
                      <a:avLst/>
                    </a:prstGeom>
                  </pic:spPr>
                </pic:pic>
              </a:graphicData>
            </a:graphic>
          </wp:anchor>
        </w:drawing>
      </w:r>
    </w:p>
    <w:p w14:paraId="0DAF4CDE">
      <w:pPr>
        <w:spacing w:line="360" w:lineRule="auto"/>
        <w:jc w:val="both"/>
        <w:rPr>
          <w:i/>
          <w:iCs/>
        </w:rPr>
      </w:pPr>
    </w:p>
    <w:p w14:paraId="2E537718">
      <w:pPr>
        <w:spacing w:line="360" w:lineRule="auto"/>
        <w:jc w:val="both"/>
        <w:rPr>
          <w:i/>
          <w:iCs/>
        </w:rPr>
      </w:pPr>
    </w:p>
    <w:p w14:paraId="3AB31201">
      <w:pPr>
        <w:spacing w:line="360" w:lineRule="auto"/>
        <w:jc w:val="both"/>
        <w:rPr>
          <w:i/>
          <w:iCs/>
        </w:rPr>
      </w:pPr>
    </w:p>
    <w:p w14:paraId="7FF745F2">
      <w:pPr>
        <w:spacing w:line="360" w:lineRule="auto"/>
        <w:jc w:val="both"/>
        <w:rPr>
          <w:i/>
          <w:iCs/>
        </w:rPr>
      </w:pPr>
    </w:p>
    <w:p w14:paraId="54F09BD4">
      <w:pPr>
        <w:spacing w:line="360" w:lineRule="auto"/>
        <w:jc w:val="both"/>
        <w:rPr>
          <w:i/>
          <w:iCs/>
        </w:rPr>
      </w:pPr>
    </w:p>
    <w:p w14:paraId="4CE55995">
      <w:pPr>
        <w:spacing w:line="360" w:lineRule="auto"/>
        <w:jc w:val="both"/>
        <w:rPr>
          <w:i/>
          <w:iCs/>
        </w:rPr>
      </w:pPr>
    </w:p>
    <w:p w14:paraId="5C9043D0">
      <w:pPr>
        <w:spacing w:line="360" w:lineRule="auto"/>
        <w:jc w:val="both"/>
        <w:rPr>
          <w:i/>
          <w:iCs/>
        </w:rPr>
      </w:pPr>
    </w:p>
    <w:p w14:paraId="09F733F9">
      <w:pPr>
        <w:spacing w:line="360" w:lineRule="auto"/>
        <w:jc w:val="both"/>
        <w:rPr>
          <w:i/>
          <w:iCs/>
        </w:rPr>
      </w:pPr>
    </w:p>
    <w:p w14:paraId="1818F7AB">
      <w:pPr>
        <w:spacing w:line="360" w:lineRule="auto"/>
        <w:jc w:val="both"/>
        <w:rPr>
          <w:i/>
          <w:iCs/>
        </w:rPr>
      </w:pPr>
    </w:p>
    <w:p w14:paraId="65AF7B4F">
      <w:pPr>
        <w:spacing w:line="360" w:lineRule="auto"/>
        <w:jc w:val="both"/>
        <w:rPr>
          <w:i/>
          <w:iCs/>
        </w:rPr>
      </w:pPr>
    </w:p>
    <w:p w14:paraId="5F3B7D85">
      <w:pPr>
        <w:spacing w:line="360" w:lineRule="auto"/>
        <w:jc w:val="both"/>
        <w:rPr>
          <w:i/>
          <w:iCs/>
        </w:rPr>
      </w:pPr>
    </w:p>
    <w:p w14:paraId="1F0CA894">
      <w:pPr>
        <w:spacing w:line="360" w:lineRule="auto"/>
        <w:jc w:val="both"/>
        <w:rPr>
          <w:i/>
          <w:iCs/>
        </w:rPr>
      </w:pPr>
    </w:p>
    <w:p w14:paraId="1E2F0D17">
      <w:pPr>
        <w:spacing w:line="360" w:lineRule="auto"/>
        <w:jc w:val="both"/>
        <w:rPr>
          <w:i/>
          <w:iCs/>
        </w:rPr>
      </w:pPr>
    </w:p>
    <w:p w14:paraId="59F718E0">
      <w:pPr>
        <w:spacing w:line="360" w:lineRule="auto"/>
        <w:jc w:val="both"/>
        <w:rPr>
          <w:i/>
          <w:iCs/>
        </w:rPr>
      </w:pPr>
    </w:p>
    <w:p w14:paraId="38DBC0CA">
      <w:pPr>
        <w:spacing w:line="360" w:lineRule="auto"/>
        <w:jc w:val="both"/>
        <w:rPr>
          <w:i/>
          <w:iCs/>
        </w:rPr>
      </w:pPr>
    </w:p>
    <w:p w14:paraId="459BE5FF">
      <w:pPr>
        <w:spacing w:line="360" w:lineRule="auto"/>
        <w:jc w:val="both"/>
        <w:rPr>
          <w:i/>
          <w:iCs/>
        </w:rPr>
      </w:pPr>
      <w:r>
        <w:drawing>
          <wp:anchor distT="114300" distB="114300" distL="114300" distR="114300" simplePos="0" relativeHeight="251704320" behindDoc="0" locked="0" layoutInCell="1" allowOverlap="1">
            <wp:simplePos x="0" y="0"/>
            <wp:positionH relativeFrom="column">
              <wp:posOffset>172085</wp:posOffset>
            </wp:positionH>
            <wp:positionV relativeFrom="paragraph">
              <wp:posOffset>125095</wp:posOffset>
            </wp:positionV>
            <wp:extent cx="5361940" cy="4010025"/>
            <wp:effectExtent l="0" t="0" r="0" b="0"/>
            <wp:wrapNone/>
            <wp:docPr id="114" name="image95.jpg"/>
            <wp:cNvGraphicFramePr/>
            <a:graphic xmlns:a="http://schemas.openxmlformats.org/drawingml/2006/main">
              <a:graphicData uri="http://schemas.openxmlformats.org/drawingml/2006/picture">
                <pic:pic xmlns:pic="http://schemas.openxmlformats.org/drawingml/2006/picture">
                  <pic:nvPicPr>
                    <pic:cNvPr id="114" name="image95.jpg"/>
                    <pic:cNvPicPr preferRelativeResize="0"/>
                  </pic:nvPicPr>
                  <pic:blipFill>
                    <a:blip r:embed="rId43"/>
                    <a:srcRect/>
                    <a:stretch>
                      <a:fillRect/>
                    </a:stretch>
                  </pic:blipFill>
                  <pic:spPr>
                    <a:xfrm>
                      <a:off x="0" y="0"/>
                      <a:ext cx="5362135" cy="4010025"/>
                    </a:xfrm>
                    <a:prstGeom prst="rect">
                      <a:avLst/>
                    </a:prstGeom>
                  </pic:spPr>
                </pic:pic>
              </a:graphicData>
            </a:graphic>
          </wp:anchor>
        </w:drawing>
      </w:r>
    </w:p>
    <w:p w14:paraId="1202CAEA">
      <w:pPr>
        <w:spacing w:line="360" w:lineRule="auto"/>
        <w:jc w:val="both"/>
        <w:rPr>
          <w:i/>
          <w:iCs/>
        </w:rPr>
      </w:pPr>
    </w:p>
    <w:p w14:paraId="6BF4C14E">
      <w:pPr>
        <w:spacing w:line="360" w:lineRule="auto"/>
        <w:jc w:val="both"/>
        <w:rPr>
          <w:i/>
          <w:iCs/>
        </w:rPr>
      </w:pPr>
    </w:p>
    <w:p w14:paraId="5019BC9C">
      <w:pPr>
        <w:spacing w:line="360" w:lineRule="auto"/>
        <w:jc w:val="both"/>
        <w:rPr>
          <w:i/>
          <w:iCs/>
        </w:rPr>
      </w:pPr>
    </w:p>
    <w:p w14:paraId="03EBAC1D">
      <w:pPr>
        <w:spacing w:line="360" w:lineRule="auto"/>
        <w:jc w:val="both"/>
        <w:rPr>
          <w:i/>
          <w:iCs/>
        </w:rPr>
      </w:pPr>
    </w:p>
    <w:p w14:paraId="656A54DD">
      <w:pPr>
        <w:spacing w:line="360" w:lineRule="auto"/>
        <w:jc w:val="both"/>
        <w:rPr>
          <w:i/>
          <w:iCs/>
        </w:rPr>
      </w:pPr>
    </w:p>
    <w:p w14:paraId="7947CB15">
      <w:pPr>
        <w:spacing w:line="360" w:lineRule="auto"/>
        <w:jc w:val="both"/>
        <w:rPr>
          <w:i/>
          <w:iCs/>
        </w:rPr>
      </w:pPr>
    </w:p>
    <w:p w14:paraId="72546A11">
      <w:pPr>
        <w:spacing w:line="360" w:lineRule="auto"/>
        <w:jc w:val="both"/>
        <w:rPr>
          <w:i/>
          <w:iCs/>
        </w:rPr>
      </w:pPr>
    </w:p>
    <w:p w14:paraId="3A06AE88">
      <w:pPr>
        <w:spacing w:line="360" w:lineRule="auto"/>
        <w:jc w:val="both"/>
        <w:rPr>
          <w:i/>
          <w:iCs/>
        </w:rPr>
      </w:pPr>
    </w:p>
    <w:p w14:paraId="23331C05">
      <w:pPr>
        <w:spacing w:line="360" w:lineRule="auto"/>
        <w:jc w:val="both"/>
        <w:rPr>
          <w:i/>
          <w:iCs/>
        </w:rPr>
      </w:pPr>
    </w:p>
    <w:p w14:paraId="3FCD9387">
      <w:pPr>
        <w:spacing w:line="360" w:lineRule="auto"/>
        <w:jc w:val="both"/>
        <w:rPr>
          <w:i/>
          <w:iCs/>
        </w:rPr>
      </w:pPr>
    </w:p>
    <w:p w14:paraId="4899EA7F">
      <w:pPr>
        <w:spacing w:line="360" w:lineRule="auto"/>
        <w:jc w:val="both"/>
        <w:rPr>
          <w:i/>
          <w:iCs/>
        </w:rPr>
      </w:pPr>
    </w:p>
    <w:p w14:paraId="0A2E11E8">
      <w:pPr>
        <w:spacing w:line="360" w:lineRule="auto"/>
        <w:jc w:val="both"/>
        <w:rPr>
          <w:i/>
          <w:iCs/>
        </w:rPr>
      </w:pPr>
    </w:p>
    <w:p w14:paraId="223CC03A">
      <w:pPr>
        <w:spacing w:line="360" w:lineRule="auto"/>
        <w:jc w:val="both"/>
        <w:rPr>
          <w:i/>
          <w:iCs/>
        </w:rPr>
      </w:pPr>
    </w:p>
    <w:p w14:paraId="4CEE1457">
      <w:pPr>
        <w:spacing w:line="360" w:lineRule="auto"/>
        <w:jc w:val="both"/>
        <w:rPr>
          <w:i/>
          <w:iCs/>
        </w:rPr>
      </w:pPr>
    </w:p>
    <w:p w14:paraId="06F671DC">
      <w:pPr>
        <w:spacing w:line="360" w:lineRule="auto"/>
        <w:ind w:left="0"/>
        <w:jc w:val="both"/>
        <w:rPr>
          <w:i/>
          <w:iCs/>
        </w:rPr>
      </w:pPr>
    </w:p>
    <w:p w14:paraId="4BD9BBE1">
      <w:pPr>
        <w:spacing w:line="360" w:lineRule="auto"/>
        <w:jc w:val="center"/>
        <w:rPr>
          <w:i/>
          <w:iCs/>
        </w:rPr>
      </w:pPr>
      <w:r>
        <w:rPr>
          <w:i/>
          <w:iCs/>
        </w:rPr>
        <w:t>Connecting Device to Multiple Device</w:t>
      </w:r>
    </w:p>
    <w:p w14:paraId="0F7AB1FD">
      <w:pPr>
        <w:spacing w:line="360" w:lineRule="auto"/>
        <w:jc w:val="both"/>
        <w:rPr>
          <w:i/>
          <w:iCs/>
        </w:rPr>
      </w:pPr>
    </w:p>
    <w:p w14:paraId="34E95037">
      <w:pPr>
        <w:spacing w:line="360" w:lineRule="auto"/>
        <w:jc w:val="both"/>
        <w:rPr>
          <w:i/>
          <w:iCs/>
        </w:rPr>
      </w:pPr>
    </w:p>
    <w:p w14:paraId="37060FE2">
      <w:pPr>
        <w:spacing w:line="360" w:lineRule="auto"/>
        <w:ind w:left="0"/>
        <w:jc w:val="both"/>
        <w:rPr>
          <w:i/>
          <w:iCs/>
        </w:rPr>
      </w:pPr>
    </w:p>
    <w:p w14:paraId="309E99EF">
      <w:pPr>
        <w:spacing w:line="360" w:lineRule="auto"/>
        <w:jc w:val="both"/>
        <w:rPr>
          <w:i/>
          <w:iCs/>
        </w:rPr>
      </w:pPr>
      <w:r>
        <w:drawing>
          <wp:anchor distT="114300" distB="114300" distL="114300" distR="114300" simplePos="0" relativeHeight="251705344" behindDoc="0" locked="0" layoutInCell="1" allowOverlap="1">
            <wp:simplePos x="0" y="0"/>
            <wp:positionH relativeFrom="column">
              <wp:posOffset>-180340</wp:posOffset>
            </wp:positionH>
            <wp:positionV relativeFrom="paragraph">
              <wp:posOffset>180975</wp:posOffset>
            </wp:positionV>
            <wp:extent cx="3160395" cy="2352675"/>
            <wp:effectExtent l="0" t="0" r="0" b="0"/>
            <wp:wrapNone/>
            <wp:docPr id="113" name="image92.jpg"/>
            <wp:cNvGraphicFramePr/>
            <a:graphic xmlns:a="http://schemas.openxmlformats.org/drawingml/2006/main">
              <a:graphicData uri="http://schemas.openxmlformats.org/drawingml/2006/picture">
                <pic:pic xmlns:pic="http://schemas.openxmlformats.org/drawingml/2006/picture">
                  <pic:nvPicPr>
                    <pic:cNvPr id="113" name="image92.jpg"/>
                    <pic:cNvPicPr preferRelativeResize="0"/>
                  </pic:nvPicPr>
                  <pic:blipFill>
                    <a:blip r:embed="rId44"/>
                    <a:srcRect/>
                    <a:stretch>
                      <a:fillRect/>
                    </a:stretch>
                  </pic:blipFill>
                  <pic:spPr>
                    <a:xfrm>
                      <a:off x="0" y="0"/>
                      <a:ext cx="3160575" cy="2352675"/>
                    </a:xfrm>
                    <a:prstGeom prst="rect">
                      <a:avLst/>
                    </a:prstGeom>
                  </pic:spPr>
                </pic:pic>
              </a:graphicData>
            </a:graphic>
          </wp:anchor>
        </w:drawing>
      </w:r>
      <w:r>
        <w:drawing>
          <wp:anchor distT="114300" distB="114300" distL="114300" distR="114300" simplePos="0" relativeHeight="251706368" behindDoc="0" locked="0" layoutInCell="1" allowOverlap="1">
            <wp:simplePos x="0" y="0"/>
            <wp:positionH relativeFrom="column">
              <wp:posOffset>3057525</wp:posOffset>
            </wp:positionH>
            <wp:positionV relativeFrom="paragraph">
              <wp:posOffset>227330</wp:posOffset>
            </wp:positionV>
            <wp:extent cx="3083560" cy="2305050"/>
            <wp:effectExtent l="0" t="0" r="0" b="0"/>
            <wp:wrapNone/>
            <wp:docPr id="112" name="image96.jpg"/>
            <wp:cNvGraphicFramePr/>
            <a:graphic xmlns:a="http://schemas.openxmlformats.org/drawingml/2006/main">
              <a:graphicData uri="http://schemas.openxmlformats.org/drawingml/2006/picture">
                <pic:pic xmlns:pic="http://schemas.openxmlformats.org/drawingml/2006/picture">
                  <pic:nvPicPr>
                    <pic:cNvPr id="112" name="image96.jpg"/>
                    <pic:cNvPicPr preferRelativeResize="0"/>
                  </pic:nvPicPr>
                  <pic:blipFill>
                    <a:blip r:embed="rId45"/>
                    <a:srcRect/>
                    <a:stretch>
                      <a:fillRect/>
                    </a:stretch>
                  </pic:blipFill>
                  <pic:spPr>
                    <a:xfrm>
                      <a:off x="0" y="0"/>
                      <a:ext cx="3083510" cy="2305050"/>
                    </a:xfrm>
                    <a:prstGeom prst="rect">
                      <a:avLst/>
                    </a:prstGeom>
                  </pic:spPr>
                </pic:pic>
              </a:graphicData>
            </a:graphic>
          </wp:anchor>
        </w:drawing>
      </w:r>
    </w:p>
    <w:p w14:paraId="1A860D81">
      <w:pPr>
        <w:spacing w:line="360" w:lineRule="auto"/>
        <w:jc w:val="both"/>
        <w:rPr>
          <w:i/>
          <w:iCs/>
        </w:rPr>
      </w:pPr>
    </w:p>
    <w:p w14:paraId="3939AE5D">
      <w:pPr>
        <w:spacing w:line="360" w:lineRule="auto"/>
        <w:jc w:val="both"/>
        <w:rPr>
          <w:i/>
          <w:iCs/>
        </w:rPr>
      </w:pPr>
    </w:p>
    <w:p w14:paraId="63E682A7">
      <w:pPr>
        <w:spacing w:line="360" w:lineRule="auto"/>
        <w:jc w:val="both"/>
        <w:rPr>
          <w:i/>
          <w:iCs/>
        </w:rPr>
      </w:pPr>
    </w:p>
    <w:p w14:paraId="5B8AC80F">
      <w:pPr>
        <w:spacing w:line="360" w:lineRule="auto"/>
        <w:jc w:val="both"/>
        <w:rPr>
          <w:i/>
          <w:iCs/>
        </w:rPr>
      </w:pPr>
    </w:p>
    <w:p w14:paraId="7DA6C35C">
      <w:pPr>
        <w:spacing w:line="360" w:lineRule="auto"/>
        <w:jc w:val="both"/>
        <w:rPr>
          <w:i/>
          <w:iCs/>
        </w:rPr>
      </w:pPr>
    </w:p>
    <w:p w14:paraId="0D53E6B2">
      <w:pPr>
        <w:spacing w:line="360" w:lineRule="auto"/>
        <w:jc w:val="both"/>
        <w:rPr>
          <w:i/>
          <w:iCs/>
        </w:rPr>
      </w:pPr>
    </w:p>
    <w:p w14:paraId="7CE70C1B">
      <w:pPr>
        <w:spacing w:line="360" w:lineRule="auto"/>
        <w:jc w:val="both"/>
        <w:rPr>
          <w:i/>
          <w:iCs/>
        </w:rPr>
      </w:pPr>
    </w:p>
    <w:p w14:paraId="17529B80">
      <w:pPr>
        <w:spacing w:line="360" w:lineRule="auto"/>
        <w:jc w:val="both"/>
        <w:rPr>
          <w:i/>
          <w:iCs/>
        </w:rPr>
      </w:pPr>
    </w:p>
    <w:p w14:paraId="6B7BAC13">
      <w:pPr>
        <w:spacing w:line="360" w:lineRule="auto"/>
        <w:jc w:val="both"/>
        <w:rPr>
          <w:i/>
          <w:iCs/>
        </w:rPr>
      </w:pPr>
      <w:r>
        <w:drawing>
          <wp:anchor distT="114300" distB="114300" distL="114300" distR="114300" simplePos="0" relativeHeight="251707392" behindDoc="0" locked="0" layoutInCell="1" allowOverlap="1">
            <wp:simplePos x="0" y="0"/>
            <wp:positionH relativeFrom="column">
              <wp:posOffset>-142240</wp:posOffset>
            </wp:positionH>
            <wp:positionV relativeFrom="paragraph">
              <wp:posOffset>409575</wp:posOffset>
            </wp:positionV>
            <wp:extent cx="3086100" cy="2313305"/>
            <wp:effectExtent l="0" t="0" r="0" b="0"/>
            <wp:wrapNone/>
            <wp:docPr id="121" name="image114.jpg"/>
            <wp:cNvGraphicFramePr/>
            <a:graphic xmlns:a="http://schemas.openxmlformats.org/drawingml/2006/main">
              <a:graphicData uri="http://schemas.openxmlformats.org/drawingml/2006/picture">
                <pic:pic xmlns:pic="http://schemas.openxmlformats.org/drawingml/2006/picture">
                  <pic:nvPicPr>
                    <pic:cNvPr id="121" name="image114.jpg"/>
                    <pic:cNvPicPr preferRelativeResize="0"/>
                  </pic:nvPicPr>
                  <pic:blipFill>
                    <a:blip r:embed="rId46"/>
                    <a:srcRect/>
                    <a:stretch>
                      <a:fillRect/>
                    </a:stretch>
                  </pic:blipFill>
                  <pic:spPr>
                    <a:xfrm>
                      <a:off x="0" y="0"/>
                      <a:ext cx="3086100" cy="2313287"/>
                    </a:xfrm>
                    <a:prstGeom prst="rect">
                      <a:avLst/>
                    </a:prstGeom>
                  </pic:spPr>
                </pic:pic>
              </a:graphicData>
            </a:graphic>
          </wp:anchor>
        </w:drawing>
      </w:r>
      <w:r>
        <w:drawing>
          <wp:anchor distT="114300" distB="114300" distL="114300" distR="114300" simplePos="0" relativeHeight="251708416" behindDoc="0" locked="0" layoutInCell="1" allowOverlap="1">
            <wp:simplePos x="0" y="0"/>
            <wp:positionH relativeFrom="column">
              <wp:posOffset>3057525</wp:posOffset>
            </wp:positionH>
            <wp:positionV relativeFrom="paragraph">
              <wp:posOffset>438785</wp:posOffset>
            </wp:positionV>
            <wp:extent cx="3086100" cy="2312035"/>
            <wp:effectExtent l="0" t="0" r="0" b="0"/>
            <wp:wrapNone/>
            <wp:docPr id="120" name="image104.jpg"/>
            <wp:cNvGraphicFramePr/>
            <a:graphic xmlns:a="http://schemas.openxmlformats.org/drawingml/2006/main">
              <a:graphicData uri="http://schemas.openxmlformats.org/drawingml/2006/picture">
                <pic:pic xmlns:pic="http://schemas.openxmlformats.org/drawingml/2006/picture">
                  <pic:nvPicPr>
                    <pic:cNvPr id="120" name="image104.jpg"/>
                    <pic:cNvPicPr preferRelativeResize="0"/>
                  </pic:nvPicPr>
                  <pic:blipFill>
                    <a:blip r:embed="rId47"/>
                    <a:srcRect/>
                    <a:stretch>
                      <a:fillRect/>
                    </a:stretch>
                  </pic:blipFill>
                  <pic:spPr>
                    <a:xfrm>
                      <a:off x="0" y="0"/>
                      <a:ext cx="3086100" cy="2312094"/>
                    </a:xfrm>
                    <a:prstGeom prst="rect">
                      <a:avLst/>
                    </a:prstGeom>
                  </pic:spPr>
                </pic:pic>
              </a:graphicData>
            </a:graphic>
          </wp:anchor>
        </w:drawing>
      </w:r>
    </w:p>
    <w:p w14:paraId="49FFF0F1">
      <w:pPr>
        <w:spacing w:line="360" w:lineRule="auto"/>
        <w:jc w:val="both"/>
        <w:rPr>
          <w:i/>
          <w:iCs/>
        </w:rPr>
      </w:pPr>
    </w:p>
    <w:p w14:paraId="7F603A2F">
      <w:pPr>
        <w:spacing w:line="360" w:lineRule="auto"/>
        <w:jc w:val="both"/>
        <w:rPr>
          <w:i/>
          <w:iCs/>
        </w:rPr>
      </w:pPr>
    </w:p>
    <w:p w14:paraId="73837414">
      <w:pPr>
        <w:spacing w:line="360" w:lineRule="auto"/>
        <w:jc w:val="both"/>
        <w:rPr>
          <w:i/>
          <w:iCs/>
        </w:rPr>
      </w:pPr>
    </w:p>
    <w:p w14:paraId="51ECF0CE">
      <w:pPr>
        <w:spacing w:line="360" w:lineRule="auto"/>
        <w:jc w:val="both"/>
        <w:rPr>
          <w:i/>
          <w:iCs/>
        </w:rPr>
      </w:pPr>
    </w:p>
    <w:p w14:paraId="3178B3CB">
      <w:pPr>
        <w:spacing w:line="360" w:lineRule="auto"/>
        <w:jc w:val="both"/>
        <w:rPr>
          <w:i/>
          <w:iCs/>
        </w:rPr>
      </w:pPr>
    </w:p>
    <w:p w14:paraId="13EFAAE2">
      <w:pPr>
        <w:spacing w:line="360" w:lineRule="auto"/>
        <w:jc w:val="both"/>
        <w:rPr>
          <w:i/>
          <w:iCs/>
        </w:rPr>
      </w:pPr>
    </w:p>
    <w:p w14:paraId="020EDBF7">
      <w:pPr>
        <w:spacing w:line="360" w:lineRule="auto"/>
        <w:jc w:val="both"/>
        <w:rPr>
          <w:i/>
          <w:iCs/>
        </w:rPr>
      </w:pPr>
    </w:p>
    <w:p w14:paraId="35C43E79">
      <w:pPr>
        <w:spacing w:line="360" w:lineRule="auto"/>
        <w:jc w:val="both"/>
        <w:rPr>
          <w:i/>
          <w:iCs/>
        </w:rPr>
      </w:pPr>
    </w:p>
    <w:p w14:paraId="02AFB33E">
      <w:pPr>
        <w:spacing w:line="360" w:lineRule="auto"/>
        <w:jc w:val="both"/>
        <w:rPr>
          <w:i/>
          <w:iCs/>
        </w:rPr>
      </w:pPr>
    </w:p>
    <w:p w14:paraId="5A79A001">
      <w:pPr>
        <w:spacing w:line="360" w:lineRule="auto"/>
        <w:jc w:val="both"/>
        <w:rPr>
          <w:i/>
          <w:iCs/>
        </w:rPr>
      </w:pPr>
      <w:r>
        <w:drawing>
          <wp:anchor distT="114300" distB="114300" distL="114300" distR="114300" simplePos="0" relativeHeight="251709440" behindDoc="0" locked="0" layoutInCell="1" allowOverlap="1">
            <wp:simplePos x="0" y="0"/>
            <wp:positionH relativeFrom="column">
              <wp:posOffset>1171575</wp:posOffset>
            </wp:positionH>
            <wp:positionV relativeFrom="paragraph">
              <wp:posOffset>314325</wp:posOffset>
            </wp:positionV>
            <wp:extent cx="3557905" cy="2657475"/>
            <wp:effectExtent l="0" t="0" r="0" b="0"/>
            <wp:wrapNone/>
            <wp:docPr id="119" name="image99.jpg"/>
            <wp:cNvGraphicFramePr/>
            <a:graphic xmlns:a="http://schemas.openxmlformats.org/drawingml/2006/main">
              <a:graphicData uri="http://schemas.openxmlformats.org/drawingml/2006/picture">
                <pic:pic xmlns:pic="http://schemas.openxmlformats.org/drawingml/2006/picture">
                  <pic:nvPicPr>
                    <pic:cNvPr id="119" name="image99.jpg"/>
                    <pic:cNvPicPr preferRelativeResize="0"/>
                  </pic:nvPicPr>
                  <pic:blipFill>
                    <a:blip r:embed="rId48"/>
                    <a:srcRect/>
                    <a:stretch>
                      <a:fillRect/>
                    </a:stretch>
                  </pic:blipFill>
                  <pic:spPr>
                    <a:xfrm>
                      <a:off x="0" y="0"/>
                      <a:ext cx="3557588" cy="2657475"/>
                    </a:xfrm>
                    <a:prstGeom prst="rect">
                      <a:avLst/>
                    </a:prstGeom>
                  </pic:spPr>
                </pic:pic>
              </a:graphicData>
            </a:graphic>
          </wp:anchor>
        </w:drawing>
      </w:r>
    </w:p>
    <w:p w14:paraId="019618F8">
      <w:pPr>
        <w:spacing w:line="360" w:lineRule="auto"/>
        <w:jc w:val="both"/>
        <w:rPr>
          <w:i/>
          <w:iCs/>
        </w:rPr>
      </w:pPr>
    </w:p>
    <w:p w14:paraId="58387D8A">
      <w:pPr>
        <w:spacing w:line="360" w:lineRule="auto"/>
        <w:jc w:val="both"/>
        <w:rPr>
          <w:i/>
          <w:iCs/>
        </w:rPr>
      </w:pPr>
    </w:p>
    <w:p w14:paraId="7AFFED06">
      <w:pPr>
        <w:spacing w:line="360" w:lineRule="auto"/>
        <w:jc w:val="both"/>
        <w:rPr>
          <w:i/>
          <w:iCs/>
        </w:rPr>
      </w:pPr>
    </w:p>
    <w:p w14:paraId="1354BBAE">
      <w:pPr>
        <w:spacing w:line="360" w:lineRule="auto"/>
        <w:jc w:val="both"/>
        <w:rPr>
          <w:i/>
          <w:iCs/>
        </w:rPr>
      </w:pPr>
    </w:p>
    <w:p w14:paraId="47E2CA34">
      <w:pPr>
        <w:spacing w:line="360" w:lineRule="auto"/>
        <w:jc w:val="both"/>
        <w:rPr>
          <w:i/>
          <w:iCs/>
        </w:rPr>
      </w:pPr>
    </w:p>
    <w:p w14:paraId="4488D456">
      <w:pPr>
        <w:spacing w:line="360" w:lineRule="auto"/>
        <w:jc w:val="both"/>
        <w:rPr>
          <w:i/>
          <w:iCs/>
        </w:rPr>
      </w:pPr>
    </w:p>
    <w:p w14:paraId="0D6676FC">
      <w:pPr>
        <w:spacing w:line="360" w:lineRule="auto"/>
        <w:jc w:val="both"/>
        <w:rPr>
          <w:i/>
          <w:iCs/>
        </w:rPr>
      </w:pPr>
    </w:p>
    <w:p w14:paraId="73329EA9">
      <w:pPr>
        <w:spacing w:line="360" w:lineRule="auto"/>
        <w:ind w:left="0"/>
        <w:jc w:val="both"/>
        <w:rPr>
          <w:i/>
          <w:iCs/>
        </w:rPr>
      </w:pPr>
    </w:p>
    <w:p w14:paraId="4C1E4B2F">
      <w:pPr>
        <w:spacing w:line="360" w:lineRule="auto"/>
        <w:jc w:val="both"/>
        <w:rPr>
          <w:i/>
          <w:iCs/>
        </w:rPr>
      </w:pPr>
    </w:p>
    <w:p w14:paraId="63203142">
      <w:pPr>
        <w:spacing w:line="360" w:lineRule="auto"/>
        <w:jc w:val="both"/>
        <w:rPr>
          <w:i/>
          <w:iCs/>
        </w:rPr>
      </w:pPr>
    </w:p>
    <w:p w14:paraId="69105A60">
      <w:pPr>
        <w:spacing w:line="360" w:lineRule="auto"/>
        <w:ind w:left="0"/>
        <w:jc w:val="both"/>
        <w:rPr>
          <w:i/>
          <w:iCs/>
        </w:rPr>
      </w:pPr>
    </w:p>
    <w:p w14:paraId="40216C93">
      <w:pPr>
        <w:spacing w:line="360" w:lineRule="auto"/>
        <w:jc w:val="center"/>
        <w:rPr>
          <w:i/>
          <w:iCs/>
        </w:rPr>
      </w:pPr>
      <w:r>
        <w:rPr>
          <w:i/>
          <w:iCs/>
        </w:rPr>
        <w:t xml:space="preserve">Evaluation of Device by Students </w:t>
      </w:r>
    </w:p>
    <w:p w14:paraId="5C380231">
      <w:pPr>
        <w:spacing w:line="360" w:lineRule="auto"/>
        <w:jc w:val="both"/>
        <w:rPr>
          <w:i/>
          <w:iCs/>
        </w:rPr>
      </w:pPr>
      <w:r>
        <w:drawing>
          <wp:anchor distT="114300" distB="114300" distL="114300" distR="114300" simplePos="0" relativeHeight="251710464" behindDoc="0" locked="0" layoutInCell="1" allowOverlap="1">
            <wp:simplePos x="0" y="0"/>
            <wp:positionH relativeFrom="column">
              <wp:posOffset>2981325</wp:posOffset>
            </wp:positionH>
            <wp:positionV relativeFrom="paragraph">
              <wp:posOffset>114300</wp:posOffset>
            </wp:positionV>
            <wp:extent cx="3013075" cy="2252980"/>
            <wp:effectExtent l="0" t="0" r="0" b="0"/>
            <wp:wrapNone/>
            <wp:docPr id="71" name="image91.jpg"/>
            <wp:cNvGraphicFramePr/>
            <a:graphic xmlns:a="http://schemas.openxmlformats.org/drawingml/2006/main">
              <a:graphicData uri="http://schemas.openxmlformats.org/drawingml/2006/picture">
                <pic:pic xmlns:pic="http://schemas.openxmlformats.org/drawingml/2006/picture">
                  <pic:nvPicPr>
                    <pic:cNvPr id="71" name="image91.jpg"/>
                    <pic:cNvPicPr preferRelativeResize="0"/>
                  </pic:nvPicPr>
                  <pic:blipFill>
                    <a:blip r:embed="rId49"/>
                    <a:srcRect/>
                    <a:stretch>
                      <a:fillRect/>
                    </a:stretch>
                  </pic:blipFill>
                  <pic:spPr>
                    <a:xfrm>
                      <a:off x="0" y="0"/>
                      <a:ext cx="3013177" cy="2252663"/>
                    </a:xfrm>
                    <a:prstGeom prst="rect">
                      <a:avLst/>
                    </a:prstGeom>
                  </pic:spPr>
                </pic:pic>
              </a:graphicData>
            </a:graphic>
          </wp:anchor>
        </w:drawing>
      </w:r>
      <w:r>
        <w:drawing>
          <wp:anchor distT="114300" distB="114300" distL="114300" distR="114300" simplePos="0" relativeHeight="251711488" behindDoc="0" locked="0" layoutInCell="1" allowOverlap="1">
            <wp:simplePos x="0" y="0"/>
            <wp:positionH relativeFrom="column">
              <wp:posOffset>-199390</wp:posOffset>
            </wp:positionH>
            <wp:positionV relativeFrom="paragraph">
              <wp:posOffset>114300</wp:posOffset>
            </wp:positionV>
            <wp:extent cx="3086100" cy="2307590"/>
            <wp:effectExtent l="0" t="0" r="0" b="0"/>
            <wp:wrapNone/>
            <wp:docPr id="118" name="image102.jpg"/>
            <wp:cNvGraphicFramePr/>
            <a:graphic xmlns:a="http://schemas.openxmlformats.org/drawingml/2006/main">
              <a:graphicData uri="http://schemas.openxmlformats.org/drawingml/2006/picture">
                <pic:pic xmlns:pic="http://schemas.openxmlformats.org/drawingml/2006/picture">
                  <pic:nvPicPr>
                    <pic:cNvPr id="118" name="image102.jpg"/>
                    <pic:cNvPicPr preferRelativeResize="0"/>
                  </pic:nvPicPr>
                  <pic:blipFill>
                    <a:blip r:embed="rId50"/>
                    <a:srcRect/>
                    <a:stretch>
                      <a:fillRect/>
                    </a:stretch>
                  </pic:blipFill>
                  <pic:spPr>
                    <a:xfrm>
                      <a:off x="0" y="0"/>
                      <a:ext cx="3086100" cy="2307274"/>
                    </a:xfrm>
                    <a:prstGeom prst="rect">
                      <a:avLst/>
                    </a:prstGeom>
                  </pic:spPr>
                </pic:pic>
              </a:graphicData>
            </a:graphic>
          </wp:anchor>
        </w:drawing>
      </w:r>
    </w:p>
    <w:p w14:paraId="04D74FD7">
      <w:pPr>
        <w:spacing w:line="360" w:lineRule="auto"/>
        <w:jc w:val="both"/>
        <w:rPr>
          <w:i/>
          <w:iCs/>
        </w:rPr>
      </w:pPr>
    </w:p>
    <w:p w14:paraId="63FD995C">
      <w:pPr>
        <w:spacing w:line="360" w:lineRule="auto"/>
        <w:jc w:val="both"/>
        <w:rPr>
          <w:i/>
          <w:iCs/>
        </w:rPr>
      </w:pPr>
    </w:p>
    <w:p w14:paraId="68DFA7F3">
      <w:pPr>
        <w:spacing w:line="360" w:lineRule="auto"/>
        <w:jc w:val="both"/>
        <w:rPr>
          <w:i/>
          <w:iCs/>
        </w:rPr>
      </w:pPr>
    </w:p>
    <w:p w14:paraId="7AF5398A">
      <w:pPr>
        <w:spacing w:line="360" w:lineRule="auto"/>
        <w:jc w:val="both"/>
        <w:rPr>
          <w:i/>
          <w:iCs/>
        </w:rPr>
      </w:pPr>
    </w:p>
    <w:p w14:paraId="501C6D99">
      <w:pPr>
        <w:spacing w:line="360" w:lineRule="auto"/>
        <w:jc w:val="both"/>
        <w:rPr>
          <w:i/>
          <w:iCs/>
        </w:rPr>
      </w:pPr>
    </w:p>
    <w:p w14:paraId="2322286F">
      <w:pPr>
        <w:spacing w:line="360" w:lineRule="auto"/>
        <w:jc w:val="both"/>
        <w:rPr>
          <w:i/>
          <w:iCs/>
        </w:rPr>
      </w:pPr>
    </w:p>
    <w:p w14:paraId="5B528E95">
      <w:pPr>
        <w:spacing w:line="360" w:lineRule="auto"/>
        <w:jc w:val="both"/>
        <w:rPr>
          <w:i/>
          <w:iCs/>
        </w:rPr>
      </w:pPr>
    </w:p>
    <w:p w14:paraId="703FA43F">
      <w:pPr>
        <w:spacing w:line="360" w:lineRule="auto"/>
        <w:jc w:val="both"/>
        <w:rPr>
          <w:i/>
          <w:iCs/>
        </w:rPr>
      </w:pPr>
    </w:p>
    <w:p w14:paraId="40CFAD2F">
      <w:pPr>
        <w:spacing w:line="360" w:lineRule="auto"/>
        <w:ind w:left="0"/>
        <w:jc w:val="both"/>
        <w:rPr>
          <w:i/>
          <w:iCs/>
        </w:rPr>
      </w:pPr>
      <w:r>
        <w:drawing>
          <wp:anchor distT="114300" distB="114300" distL="114300" distR="114300" simplePos="0" relativeHeight="251712512" behindDoc="0" locked="0" layoutInCell="1" allowOverlap="1">
            <wp:simplePos x="0" y="0"/>
            <wp:positionH relativeFrom="column">
              <wp:posOffset>3028950</wp:posOffset>
            </wp:positionH>
            <wp:positionV relativeFrom="paragraph">
              <wp:posOffset>361950</wp:posOffset>
            </wp:positionV>
            <wp:extent cx="2914650" cy="2314575"/>
            <wp:effectExtent l="0" t="0" r="0" b="0"/>
            <wp:wrapNone/>
            <wp:docPr id="148" name="image148.jpg"/>
            <wp:cNvGraphicFramePr/>
            <a:graphic xmlns:a="http://schemas.openxmlformats.org/drawingml/2006/main">
              <a:graphicData uri="http://schemas.openxmlformats.org/drawingml/2006/picture">
                <pic:pic xmlns:pic="http://schemas.openxmlformats.org/drawingml/2006/picture">
                  <pic:nvPicPr>
                    <pic:cNvPr id="148" name="image148.jpg"/>
                    <pic:cNvPicPr preferRelativeResize="0"/>
                  </pic:nvPicPr>
                  <pic:blipFill>
                    <a:blip r:embed="rId51"/>
                    <a:srcRect/>
                    <a:stretch>
                      <a:fillRect/>
                    </a:stretch>
                  </pic:blipFill>
                  <pic:spPr>
                    <a:xfrm>
                      <a:off x="0" y="0"/>
                      <a:ext cx="2914650" cy="2314575"/>
                    </a:xfrm>
                    <a:prstGeom prst="rect">
                      <a:avLst/>
                    </a:prstGeom>
                  </pic:spPr>
                </pic:pic>
              </a:graphicData>
            </a:graphic>
          </wp:anchor>
        </w:drawing>
      </w:r>
      <w:r>
        <w:drawing>
          <wp:anchor distT="114300" distB="114300" distL="114300" distR="114300" simplePos="0" relativeHeight="251713536" behindDoc="0" locked="0" layoutInCell="1" allowOverlap="1">
            <wp:simplePos x="0" y="0"/>
            <wp:positionH relativeFrom="column">
              <wp:posOffset>-199390</wp:posOffset>
            </wp:positionH>
            <wp:positionV relativeFrom="paragraph">
              <wp:posOffset>361950</wp:posOffset>
            </wp:positionV>
            <wp:extent cx="3086100" cy="2314575"/>
            <wp:effectExtent l="0" t="0" r="0" b="0"/>
            <wp:wrapNone/>
            <wp:docPr id="64" name="image93.jpg"/>
            <wp:cNvGraphicFramePr/>
            <a:graphic xmlns:a="http://schemas.openxmlformats.org/drawingml/2006/main">
              <a:graphicData uri="http://schemas.openxmlformats.org/drawingml/2006/picture">
                <pic:pic xmlns:pic="http://schemas.openxmlformats.org/drawingml/2006/picture">
                  <pic:nvPicPr>
                    <pic:cNvPr id="64" name="image93.jpg"/>
                    <pic:cNvPicPr preferRelativeResize="0"/>
                  </pic:nvPicPr>
                  <pic:blipFill>
                    <a:blip r:embed="rId52"/>
                    <a:srcRect/>
                    <a:stretch>
                      <a:fillRect/>
                    </a:stretch>
                  </pic:blipFill>
                  <pic:spPr>
                    <a:xfrm>
                      <a:off x="0" y="0"/>
                      <a:ext cx="3086100" cy="2314575"/>
                    </a:xfrm>
                    <a:prstGeom prst="rect">
                      <a:avLst/>
                    </a:prstGeom>
                  </pic:spPr>
                </pic:pic>
              </a:graphicData>
            </a:graphic>
          </wp:anchor>
        </w:drawing>
      </w:r>
    </w:p>
    <w:p w14:paraId="4D2D337E">
      <w:pPr>
        <w:spacing w:line="360" w:lineRule="auto"/>
        <w:jc w:val="both"/>
        <w:rPr>
          <w:i/>
          <w:iCs/>
        </w:rPr>
      </w:pPr>
    </w:p>
    <w:p w14:paraId="4FD996C5">
      <w:pPr>
        <w:spacing w:line="360" w:lineRule="auto"/>
        <w:jc w:val="both"/>
        <w:rPr>
          <w:i/>
          <w:iCs/>
        </w:rPr>
      </w:pPr>
    </w:p>
    <w:p w14:paraId="36B4AB6E">
      <w:pPr>
        <w:spacing w:line="360" w:lineRule="auto"/>
        <w:jc w:val="both"/>
        <w:rPr>
          <w:i/>
          <w:iCs/>
        </w:rPr>
      </w:pPr>
    </w:p>
    <w:p w14:paraId="0E858075">
      <w:pPr>
        <w:spacing w:line="360" w:lineRule="auto"/>
        <w:jc w:val="both"/>
        <w:rPr>
          <w:i/>
          <w:iCs/>
        </w:rPr>
      </w:pPr>
    </w:p>
    <w:p w14:paraId="6DD6A6AC">
      <w:pPr>
        <w:spacing w:line="360" w:lineRule="auto"/>
        <w:jc w:val="both"/>
        <w:rPr>
          <w:i/>
          <w:iCs/>
        </w:rPr>
      </w:pPr>
    </w:p>
    <w:p w14:paraId="04DE2E51">
      <w:pPr>
        <w:spacing w:line="360" w:lineRule="auto"/>
        <w:jc w:val="both"/>
        <w:rPr>
          <w:i/>
          <w:iCs/>
        </w:rPr>
      </w:pPr>
    </w:p>
    <w:p w14:paraId="04670836">
      <w:pPr>
        <w:spacing w:line="360" w:lineRule="auto"/>
        <w:jc w:val="both"/>
        <w:rPr>
          <w:i/>
          <w:iCs/>
        </w:rPr>
      </w:pPr>
    </w:p>
    <w:p w14:paraId="78467FB4">
      <w:pPr>
        <w:spacing w:line="360" w:lineRule="auto"/>
        <w:jc w:val="both"/>
        <w:rPr>
          <w:i/>
          <w:iCs/>
        </w:rPr>
      </w:pPr>
    </w:p>
    <w:p w14:paraId="553B2C70">
      <w:pPr>
        <w:spacing w:line="360" w:lineRule="auto"/>
        <w:jc w:val="both"/>
        <w:rPr>
          <w:i/>
          <w:iCs/>
        </w:rPr>
      </w:pPr>
    </w:p>
    <w:p w14:paraId="6934B320">
      <w:pPr>
        <w:spacing w:line="360" w:lineRule="auto"/>
        <w:jc w:val="both"/>
        <w:rPr>
          <w:i/>
          <w:iCs/>
        </w:rPr>
      </w:pPr>
      <w:r>
        <w:drawing>
          <wp:anchor distT="114300" distB="114300" distL="114300" distR="114300" simplePos="0" relativeHeight="251714560" behindDoc="0" locked="0" layoutInCell="1" allowOverlap="1">
            <wp:simplePos x="0" y="0"/>
            <wp:positionH relativeFrom="column">
              <wp:posOffset>1343025</wp:posOffset>
            </wp:positionH>
            <wp:positionV relativeFrom="paragraph">
              <wp:posOffset>295275</wp:posOffset>
            </wp:positionV>
            <wp:extent cx="3086100" cy="2927985"/>
            <wp:effectExtent l="0" t="0" r="0" b="0"/>
            <wp:wrapNone/>
            <wp:docPr id="88" name="image105.jpg"/>
            <wp:cNvGraphicFramePr/>
            <a:graphic xmlns:a="http://schemas.openxmlformats.org/drawingml/2006/main">
              <a:graphicData uri="http://schemas.openxmlformats.org/drawingml/2006/picture">
                <pic:pic xmlns:pic="http://schemas.openxmlformats.org/drawingml/2006/picture">
                  <pic:nvPicPr>
                    <pic:cNvPr id="88" name="image105.jpg"/>
                    <pic:cNvPicPr preferRelativeResize="0"/>
                  </pic:nvPicPr>
                  <pic:blipFill>
                    <a:blip r:embed="rId53"/>
                    <a:srcRect l="15649" t="26324" r="26259"/>
                    <a:stretch>
                      <a:fillRect/>
                    </a:stretch>
                  </pic:blipFill>
                  <pic:spPr>
                    <a:xfrm>
                      <a:off x="0" y="0"/>
                      <a:ext cx="3086100" cy="2927838"/>
                    </a:xfrm>
                    <a:prstGeom prst="rect">
                      <a:avLst/>
                    </a:prstGeom>
                  </pic:spPr>
                </pic:pic>
              </a:graphicData>
            </a:graphic>
          </wp:anchor>
        </w:drawing>
      </w:r>
    </w:p>
    <w:p w14:paraId="62059C13">
      <w:pPr>
        <w:spacing w:line="360" w:lineRule="auto"/>
        <w:jc w:val="both"/>
        <w:rPr>
          <w:i/>
          <w:iCs/>
        </w:rPr>
      </w:pPr>
    </w:p>
    <w:p w14:paraId="50E4FF74">
      <w:pPr>
        <w:spacing w:line="360" w:lineRule="auto"/>
        <w:jc w:val="both"/>
        <w:rPr>
          <w:i/>
          <w:iCs/>
        </w:rPr>
      </w:pPr>
    </w:p>
    <w:p w14:paraId="36CA60A7">
      <w:pPr>
        <w:spacing w:line="360" w:lineRule="auto"/>
        <w:jc w:val="both"/>
        <w:rPr>
          <w:i/>
          <w:iCs/>
        </w:rPr>
      </w:pPr>
    </w:p>
    <w:p w14:paraId="4992AEB9">
      <w:pPr>
        <w:spacing w:line="360" w:lineRule="auto"/>
        <w:jc w:val="both"/>
        <w:rPr>
          <w:i/>
          <w:iCs/>
        </w:rPr>
      </w:pPr>
    </w:p>
    <w:p w14:paraId="0B790308">
      <w:pPr>
        <w:spacing w:line="360" w:lineRule="auto"/>
        <w:jc w:val="both"/>
        <w:rPr>
          <w:i/>
          <w:iCs/>
        </w:rPr>
      </w:pPr>
    </w:p>
    <w:p w14:paraId="362BD2D3">
      <w:pPr>
        <w:spacing w:line="360" w:lineRule="auto"/>
        <w:jc w:val="both"/>
        <w:rPr>
          <w:i/>
          <w:iCs/>
        </w:rPr>
      </w:pPr>
    </w:p>
    <w:p w14:paraId="6F149DF1">
      <w:pPr>
        <w:spacing w:line="360" w:lineRule="auto"/>
        <w:jc w:val="both"/>
        <w:rPr>
          <w:i/>
          <w:iCs/>
        </w:rPr>
      </w:pPr>
    </w:p>
    <w:p w14:paraId="436666FD">
      <w:pPr>
        <w:spacing w:line="360" w:lineRule="auto"/>
        <w:jc w:val="both"/>
        <w:rPr>
          <w:i/>
          <w:iCs/>
        </w:rPr>
      </w:pPr>
    </w:p>
    <w:p w14:paraId="1C3E6606">
      <w:pPr>
        <w:spacing w:line="360" w:lineRule="auto"/>
        <w:jc w:val="both"/>
        <w:rPr>
          <w:i/>
          <w:iCs/>
        </w:rPr>
      </w:pPr>
    </w:p>
    <w:p w14:paraId="543ADA76">
      <w:pPr>
        <w:spacing w:line="360" w:lineRule="auto"/>
        <w:jc w:val="both"/>
        <w:rPr>
          <w:i/>
          <w:iCs/>
        </w:rPr>
      </w:pPr>
    </w:p>
    <w:p w14:paraId="7F75DCCE">
      <w:pPr>
        <w:spacing w:line="360" w:lineRule="auto"/>
        <w:jc w:val="both"/>
        <w:rPr>
          <w:i/>
          <w:iCs/>
        </w:rPr>
      </w:pPr>
    </w:p>
    <w:p w14:paraId="278FB466">
      <w:pPr>
        <w:spacing w:line="360" w:lineRule="auto"/>
        <w:ind w:left="0"/>
        <w:jc w:val="center"/>
        <w:rPr>
          <w:i/>
          <w:iCs/>
        </w:rPr>
      </w:pPr>
    </w:p>
    <w:p w14:paraId="56E85070">
      <w:pPr>
        <w:spacing w:line="360" w:lineRule="auto"/>
        <w:jc w:val="center"/>
        <w:rPr>
          <w:i/>
          <w:iCs/>
        </w:rPr>
      </w:pPr>
      <w:r>
        <w:rPr>
          <w:i/>
          <w:iCs/>
        </w:rPr>
        <w:t>Evaluation of Device by Teachers</w:t>
      </w:r>
    </w:p>
    <w:p w14:paraId="31C9126E">
      <w:pPr>
        <w:spacing w:line="360" w:lineRule="auto"/>
        <w:jc w:val="both"/>
        <w:rPr>
          <w:b/>
          <w:bCs/>
        </w:rPr>
      </w:pPr>
      <w:r>
        <w:rPr>
          <w:b/>
          <w:bCs/>
        </w:rPr>
        <w:t xml:space="preserve">Rational Equation 1: </w:t>
      </w:r>
      <m:oMath>
        <m:f>
          <m:fPr>
            <m:ctrlPr>
              <w:rPr>
                <w:rFonts w:ascii="Cambria Math" w:hAnsi="Cambria Math"/>
                <w:b/>
                <w:bCs/>
              </w:rPr>
            </m:ctrlPr>
          </m:fPr>
          <m:num>
            <m:r>
              <m:rPr>
                <m:sty m:val="bi"/>
              </m:rPr>
              <w:rPr>
                <w:rFonts w:ascii="Cambria Math" w:hAnsi="Cambria Math"/>
              </w:rPr>
              <m:t>x</m:t>
            </m:r>
            <m:ctrlPr>
              <w:rPr>
                <w:rFonts w:ascii="Cambria Math" w:hAnsi="Cambria Math"/>
                <w:b/>
                <w:bCs/>
              </w:rPr>
            </m:ctrlPr>
          </m:num>
          <m:den>
            <m:r>
              <m:rPr>
                <m:sty m:val="bi"/>
              </m:rPr>
              <w:rPr>
                <w:rFonts w:ascii="Cambria Math" w:hAnsi="Cambria Math"/>
              </w:rPr>
              <m:t xml:space="preserve">x+2 </m:t>
            </m:r>
            <m:ctrlPr>
              <w:rPr>
                <w:rFonts w:ascii="Cambria Math" w:hAnsi="Cambria Math"/>
                <w:b/>
                <w:bCs/>
              </w:rPr>
            </m:ctrlPr>
          </m:den>
        </m:f>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rPr>
            </m:ctrlPr>
          </m:num>
          <m:den>
            <m:r>
              <m:rPr>
                <m:sty m:val="bi"/>
              </m:rPr>
              <w:rPr>
                <w:rFonts w:ascii="Cambria Math" w:hAnsi="Cambria Math"/>
              </w:rPr>
              <m:t>x−2</m:t>
            </m:r>
            <m:ctrlPr>
              <w:rPr>
                <w:rFonts w:ascii="Cambria Math" w:hAnsi="Cambria Math"/>
                <w:b/>
                <w:bCs/>
              </w:rPr>
            </m:ctrlPr>
          </m:den>
        </m:f>
        <m:r>
          <m:rPr>
            <m:sty m:val="bi"/>
          </m:rPr>
          <w:rPr>
            <w:rFonts w:ascii="Cambria Math" w:hAnsi="Cambria Math"/>
          </w:rPr>
          <m:t>=</m:t>
        </m:r>
        <m:f>
          <m:fPr>
            <m:ctrlPr>
              <w:rPr>
                <w:rFonts w:ascii="Cambria Math" w:hAnsi="Cambria Math"/>
                <w:b/>
                <w:bCs/>
              </w:rPr>
            </m:ctrlPr>
          </m:fPr>
          <m:num>
            <m:r>
              <m:rPr>
                <m:sty m:val="bi"/>
              </m:rPr>
              <w:rPr>
                <w:rFonts w:ascii="Cambria Math" w:hAnsi="Cambria Math"/>
              </w:rPr>
              <m:t>8</m:t>
            </m:r>
            <m:ctrlPr>
              <w:rPr>
                <w:rFonts w:ascii="Cambria Math" w:hAnsi="Cambria Math"/>
                <w:b/>
                <w:bCs/>
              </w:rPr>
            </m:ctrlPr>
          </m:num>
          <m:den>
            <m:r>
              <m:rPr>
                <m:sty m:val="bi"/>
              </m:rPr>
              <w:rPr>
                <w:rFonts w:ascii="Cambria Math" w:hAnsi="Cambria Math"/>
              </w:rPr>
              <m:t xml:space="preserve">x²−4 </m:t>
            </m:r>
            <m:ctrlPr>
              <w:rPr>
                <w:rFonts w:ascii="Cambria Math" w:hAnsi="Cambria Math"/>
                <w:b/>
                <w:bCs/>
              </w:rPr>
            </m:ctrlPr>
          </m:den>
        </m:f>
      </m:oMath>
      <w:r>
        <w:drawing>
          <wp:anchor distT="114300" distB="114300" distL="114300" distR="114300" simplePos="0" relativeHeight="251715584" behindDoc="0" locked="0" layoutInCell="1" allowOverlap="1">
            <wp:simplePos x="0" y="0"/>
            <wp:positionH relativeFrom="column">
              <wp:posOffset>3038475</wp:posOffset>
            </wp:positionH>
            <wp:positionV relativeFrom="paragraph">
              <wp:posOffset>564515</wp:posOffset>
            </wp:positionV>
            <wp:extent cx="3171825" cy="2066925"/>
            <wp:effectExtent l="0" t="0" r="0" b="0"/>
            <wp:wrapNone/>
            <wp:docPr id="117" name="image98.png"/>
            <wp:cNvGraphicFramePr/>
            <a:graphic xmlns:a="http://schemas.openxmlformats.org/drawingml/2006/main">
              <a:graphicData uri="http://schemas.openxmlformats.org/drawingml/2006/picture">
                <pic:pic xmlns:pic="http://schemas.openxmlformats.org/drawingml/2006/picture">
                  <pic:nvPicPr>
                    <pic:cNvPr id="117" name="image98.png"/>
                    <pic:cNvPicPr preferRelativeResize="0"/>
                  </pic:nvPicPr>
                  <pic:blipFill>
                    <a:blip r:embed="rId54"/>
                    <a:srcRect/>
                    <a:stretch>
                      <a:fillRect/>
                    </a:stretch>
                  </pic:blipFill>
                  <pic:spPr>
                    <a:xfrm>
                      <a:off x="0" y="0"/>
                      <a:ext cx="3171825" cy="2066925"/>
                    </a:xfrm>
                    <a:prstGeom prst="rect">
                      <a:avLst/>
                    </a:prstGeom>
                  </pic:spPr>
                </pic:pic>
              </a:graphicData>
            </a:graphic>
          </wp:anchor>
        </w:drawing>
      </w:r>
      <w:r>
        <w:drawing>
          <wp:anchor distT="114300" distB="114300" distL="114300" distR="114300" simplePos="0" relativeHeight="251716608" behindDoc="0" locked="0" layoutInCell="1" allowOverlap="1">
            <wp:simplePos x="0" y="0"/>
            <wp:positionH relativeFrom="column">
              <wp:posOffset>-189865</wp:posOffset>
            </wp:positionH>
            <wp:positionV relativeFrom="paragraph">
              <wp:posOffset>564515</wp:posOffset>
            </wp:positionV>
            <wp:extent cx="3170555" cy="2062480"/>
            <wp:effectExtent l="0" t="0" r="0" b="0"/>
            <wp:wrapNone/>
            <wp:docPr id="116" name="image100.jpg"/>
            <wp:cNvGraphicFramePr/>
            <a:graphic xmlns:a="http://schemas.openxmlformats.org/drawingml/2006/main">
              <a:graphicData uri="http://schemas.openxmlformats.org/drawingml/2006/picture">
                <pic:pic xmlns:pic="http://schemas.openxmlformats.org/drawingml/2006/picture">
                  <pic:nvPicPr>
                    <pic:cNvPr id="116" name="image100.jpg"/>
                    <pic:cNvPicPr preferRelativeResize="0"/>
                  </pic:nvPicPr>
                  <pic:blipFill>
                    <a:blip r:embed="rId55"/>
                    <a:srcRect l="5813" t="2765" r="5813" b="20467"/>
                    <a:stretch>
                      <a:fillRect/>
                    </a:stretch>
                  </pic:blipFill>
                  <pic:spPr>
                    <a:xfrm>
                      <a:off x="0" y="0"/>
                      <a:ext cx="3170724" cy="2062163"/>
                    </a:xfrm>
                    <a:prstGeom prst="rect">
                      <a:avLst/>
                    </a:prstGeom>
                  </pic:spPr>
                </pic:pic>
              </a:graphicData>
            </a:graphic>
          </wp:anchor>
        </w:drawing>
      </w:r>
    </w:p>
    <w:p w14:paraId="24B464B9">
      <w:pPr>
        <w:spacing w:line="360" w:lineRule="auto"/>
        <w:jc w:val="both"/>
        <w:rPr>
          <w:b/>
          <w:bCs/>
        </w:rPr>
      </w:pPr>
    </w:p>
    <w:p w14:paraId="49587894">
      <w:pPr>
        <w:spacing w:line="360" w:lineRule="auto"/>
        <w:ind w:left="0"/>
        <w:jc w:val="both"/>
        <w:rPr>
          <w:b/>
          <w:bCs/>
        </w:rPr>
      </w:pPr>
    </w:p>
    <w:p w14:paraId="5F0E8A3C">
      <w:pPr>
        <w:spacing w:line="360" w:lineRule="auto"/>
        <w:jc w:val="both"/>
        <w:rPr>
          <w:i/>
          <w:iCs/>
        </w:rPr>
      </w:pPr>
    </w:p>
    <w:p w14:paraId="218CC033">
      <w:pPr>
        <w:spacing w:line="360" w:lineRule="auto"/>
        <w:jc w:val="both"/>
        <w:rPr>
          <w:i/>
          <w:iCs/>
        </w:rPr>
      </w:pPr>
    </w:p>
    <w:p w14:paraId="517C06D0">
      <w:pPr>
        <w:spacing w:line="360" w:lineRule="auto"/>
        <w:jc w:val="both"/>
        <w:rPr>
          <w:i/>
          <w:iCs/>
        </w:rPr>
      </w:pPr>
    </w:p>
    <w:p w14:paraId="38525375">
      <w:pPr>
        <w:spacing w:line="360" w:lineRule="auto"/>
        <w:jc w:val="both"/>
        <w:rPr>
          <w:i/>
          <w:iCs/>
        </w:rPr>
      </w:pPr>
    </w:p>
    <w:p w14:paraId="0EC507A5">
      <w:pPr>
        <w:spacing w:line="360" w:lineRule="auto"/>
        <w:jc w:val="both"/>
        <w:rPr>
          <w:i/>
          <w:iCs/>
        </w:rPr>
      </w:pPr>
    </w:p>
    <w:p w14:paraId="3D5270C8">
      <w:pPr>
        <w:spacing w:line="360" w:lineRule="auto"/>
        <w:jc w:val="both"/>
        <w:rPr>
          <w:i/>
          <w:iCs/>
        </w:rPr>
      </w:pPr>
    </w:p>
    <w:p w14:paraId="2AD96EBF">
      <w:pPr>
        <w:pStyle w:val="3"/>
        <w:tabs>
          <w:tab w:val="center" w:pos="3602"/>
          <w:tab w:val="center" w:pos="4322"/>
          <w:tab w:val="center" w:pos="5042"/>
          <w:tab w:val="center" w:pos="6762"/>
        </w:tabs>
        <w:spacing w:before="0" w:after="127" w:line="250" w:lineRule="auto"/>
        <w:ind w:left="-15"/>
        <w:jc w:val="both"/>
        <w:rPr>
          <w:rFonts w:ascii="Times New Roman" w:hAnsi="Times New Roman" w:eastAsia="Times New Roman" w:cs="Times New Roman"/>
          <w:i/>
          <w:iCs/>
          <w:sz w:val="24"/>
          <w:szCs w:val="24"/>
        </w:rPr>
      </w:pPr>
      <w:bookmarkStart w:id="72" w:name="_mpn6u41ir0d5" w:colFirst="0" w:colLast="0"/>
      <w:bookmarkEnd w:id="72"/>
      <w:r>
        <w:rPr>
          <w:rFonts w:ascii="Times New Roman" w:hAnsi="Times New Roman" w:eastAsia="Times New Roman" w:cs="Times New Roman"/>
          <w:b/>
          <w:bCs/>
          <w:color w:val="000000"/>
          <w:sz w:val="24"/>
          <w:szCs w:val="24"/>
        </w:rPr>
        <w:t xml:space="preserve">                 Manual computation                                          Handwritten Detection Results </w:t>
      </w:r>
    </w:p>
    <w:p w14:paraId="4873792F">
      <w:pPr>
        <w:spacing w:line="360" w:lineRule="auto"/>
        <w:ind w:left="0"/>
        <w:jc w:val="both"/>
        <w:rPr>
          <w:i/>
          <w:iCs/>
        </w:rPr>
      </w:pPr>
      <w:r>
        <w:drawing>
          <wp:anchor distT="114300" distB="114300" distL="114300" distR="114300" simplePos="0" relativeHeight="251717632" behindDoc="0" locked="0" layoutInCell="1" allowOverlap="1">
            <wp:simplePos x="0" y="0"/>
            <wp:positionH relativeFrom="column">
              <wp:posOffset>333375</wp:posOffset>
            </wp:positionH>
            <wp:positionV relativeFrom="paragraph">
              <wp:posOffset>280035</wp:posOffset>
            </wp:positionV>
            <wp:extent cx="4907915" cy="2398395"/>
            <wp:effectExtent l="0" t="0" r="0" b="0"/>
            <wp:wrapNone/>
            <wp:docPr id="102" name="image78.png"/>
            <wp:cNvGraphicFramePr/>
            <a:graphic xmlns:a="http://schemas.openxmlformats.org/drawingml/2006/main">
              <a:graphicData uri="http://schemas.openxmlformats.org/drawingml/2006/picture">
                <pic:pic xmlns:pic="http://schemas.openxmlformats.org/drawingml/2006/picture">
                  <pic:nvPicPr>
                    <pic:cNvPr id="102" name="image78.png"/>
                    <pic:cNvPicPr preferRelativeResize="0"/>
                  </pic:nvPicPr>
                  <pic:blipFill>
                    <a:blip r:embed="rId56"/>
                    <a:srcRect/>
                    <a:stretch>
                      <a:fillRect/>
                    </a:stretch>
                  </pic:blipFill>
                  <pic:spPr>
                    <a:xfrm>
                      <a:off x="0" y="0"/>
                      <a:ext cx="4907659" cy="2398175"/>
                    </a:xfrm>
                    <a:prstGeom prst="rect">
                      <a:avLst/>
                    </a:prstGeom>
                  </pic:spPr>
                </pic:pic>
              </a:graphicData>
            </a:graphic>
          </wp:anchor>
        </w:drawing>
      </w:r>
    </w:p>
    <w:p w14:paraId="59D3C867">
      <w:pPr>
        <w:spacing w:line="360" w:lineRule="auto"/>
        <w:jc w:val="both"/>
        <w:rPr>
          <w:i/>
          <w:iCs/>
        </w:rPr>
      </w:pPr>
    </w:p>
    <w:p w14:paraId="19932ED9">
      <w:pPr>
        <w:spacing w:line="360" w:lineRule="auto"/>
        <w:jc w:val="both"/>
        <w:rPr>
          <w:i/>
          <w:iCs/>
        </w:rPr>
      </w:pPr>
    </w:p>
    <w:p w14:paraId="3E36666E">
      <w:pPr>
        <w:spacing w:line="360" w:lineRule="auto"/>
        <w:jc w:val="both"/>
        <w:rPr>
          <w:i/>
          <w:iCs/>
        </w:rPr>
      </w:pPr>
    </w:p>
    <w:p w14:paraId="2610A8A7">
      <w:pPr>
        <w:spacing w:line="360" w:lineRule="auto"/>
        <w:jc w:val="both"/>
        <w:rPr>
          <w:i/>
          <w:iCs/>
        </w:rPr>
      </w:pPr>
    </w:p>
    <w:p w14:paraId="38F66C21">
      <w:pPr>
        <w:spacing w:line="360" w:lineRule="auto"/>
        <w:jc w:val="both"/>
        <w:rPr>
          <w:i/>
          <w:iCs/>
        </w:rPr>
      </w:pPr>
    </w:p>
    <w:p w14:paraId="312ACC6D">
      <w:pPr>
        <w:spacing w:line="360" w:lineRule="auto"/>
        <w:jc w:val="both"/>
        <w:rPr>
          <w:i/>
          <w:iCs/>
        </w:rPr>
      </w:pPr>
    </w:p>
    <w:p w14:paraId="071B0BCA">
      <w:pPr>
        <w:spacing w:line="360" w:lineRule="auto"/>
        <w:jc w:val="both"/>
        <w:rPr>
          <w:i/>
          <w:iCs/>
        </w:rPr>
      </w:pPr>
    </w:p>
    <w:p w14:paraId="1D2347E7">
      <w:pPr>
        <w:spacing w:line="360" w:lineRule="auto"/>
        <w:jc w:val="both"/>
        <w:rPr>
          <w:i/>
          <w:iCs/>
        </w:rPr>
      </w:pPr>
    </w:p>
    <w:p w14:paraId="339FEE99">
      <w:pPr>
        <w:spacing w:line="360" w:lineRule="auto"/>
        <w:jc w:val="both"/>
        <w:rPr>
          <w:i/>
          <w:iCs/>
        </w:rPr>
      </w:pPr>
    </w:p>
    <w:p w14:paraId="6FF8E544">
      <w:pPr>
        <w:spacing w:line="360" w:lineRule="auto"/>
        <w:jc w:val="both"/>
        <w:rPr>
          <w:i/>
          <w:iCs/>
        </w:rPr>
      </w:pPr>
      <w:r>
        <w:drawing>
          <wp:anchor distT="114300" distB="114300" distL="114300" distR="114300" simplePos="0" relativeHeight="251718656" behindDoc="0" locked="0" layoutInCell="1" allowOverlap="1">
            <wp:simplePos x="0" y="0"/>
            <wp:positionH relativeFrom="column">
              <wp:posOffset>-75565</wp:posOffset>
            </wp:positionH>
            <wp:positionV relativeFrom="paragraph">
              <wp:posOffset>244475</wp:posOffset>
            </wp:positionV>
            <wp:extent cx="2838450" cy="2173605"/>
            <wp:effectExtent l="0" t="0" r="0" b="0"/>
            <wp:wrapNone/>
            <wp:docPr id="101" name="image84.png"/>
            <wp:cNvGraphicFramePr/>
            <a:graphic xmlns:a="http://schemas.openxmlformats.org/drawingml/2006/main">
              <a:graphicData uri="http://schemas.openxmlformats.org/drawingml/2006/picture">
                <pic:pic xmlns:pic="http://schemas.openxmlformats.org/drawingml/2006/picture">
                  <pic:nvPicPr>
                    <pic:cNvPr id="101" name="image84.png"/>
                    <pic:cNvPicPr preferRelativeResize="0"/>
                  </pic:nvPicPr>
                  <pic:blipFill>
                    <a:blip r:embed="rId57"/>
                    <a:srcRect/>
                    <a:stretch>
                      <a:fillRect/>
                    </a:stretch>
                  </pic:blipFill>
                  <pic:spPr>
                    <a:xfrm>
                      <a:off x="0" y="0"/>
                      <a:ext cx="2838691" cy="2173519"/>
                    </a:xfrm>
                    <a:prstGeom prst="rect">
                      <a:avLst/>
                    </a:prstGeom>
                  </pic:spPr>
                </pic:pic>
              </a:graphicData>
            </a:graphic>
          </wp:anchor>
        </w:drawing>
      </w:r>
      <w:r>
        <w:drawing>
          <wp:anchor distT="114300" distB="114300" distL="114300" distR="114300" simplePos="0" relativeHeight="251719680" behindDoc="0" locked="0" layoutInCell="1" allowOverlap="1">
            <wp:simplePos x="0" y="0"/>
            <wp:positionH relativeFrom="column">
              <wp:posOffset>2876550</wp:posOffset>
            </wp:positionH>
            <wp:positionV relativeFrom="paragraph">
              <wp:posOffset>244475</wp:posOffset>
            </wp:positionV>
            <wp:extent cx="2886075" cy="2132965"/>
            <wp:effectExtent l="0" t="0" r="0" b="0"/>
            <wp:wrapNone/>
            <wp:docPr id="100" name="image81.png"/>
            <wp:cNvGraphicFramePr/>
            <a:graphic xmlns:a="http://schemas.openxmlformats.org/drawingml/2006/main">
              <a:graphicData uri="http://schemas.openxmlformats.org/drawingml/2006/picture">
                <pic:pic xmlns:pic="http://schemas.openxmlformats.org/drawingml/2006/picture">
                  <pic:nvPicPr>
                    <pic:cNvPr id="100" name="image81.png"/>
                    <pic:cNvPicPr preferRelativeResize="0"/>
                  </pic:nvPicPr>
                  <pic:blipFill>
                    <a:blip r:embed="rId58"/>
                    <a:srcRect/>
                    <a:stretch>
                      <a:fillRect/>
                    </a:stretch>
                  </pic:blipFill>
                  <pic:spPr>
                    <a:xfrm>
                      <a:off x="0" y="0"/>
                      <a:ext cx="2886075" cy="2132818"/>
                    </a:xfrm>
                    <a:prstGeom prst="rect">
                      <a:avLst/>
                    </a:prstGeom>
                  </pic:spPr>
                </pic:pic>
              </a:graphicData>
            </a:graphic>
          </wp:anchor>
        </w:drawing>
      </w:r>
    </w:p>
    <w:p w14:paraId="2F459577">
      <w:pPr>
        <w:spacing w:line="360" w:lineRule="auto"/>
        <w:jc w:val="both"/>
        <w:rPr>
          <w:i/>
          <w:iCs/>
        </w:rPr>
      </w:pPr>
    </w:p>
    <w:p w14:paraId="74A550AA">
      <w:pPr>
        <w:spacing w:line="360" w:lineRule="auto"/>
        <w:jc w:val="both"/>
        <w:rPr>
          <w:i/>
          <w:iCs/>
        </w:rPr>
      </w:pPr>
    </w:p>
    <w:p w14:paraId="421680BA">
      <w:pPr>
        <w:spacing w:line="360" w:lineRule="auto"/>
        <w:jc w:val="both"/>
        <w:rPr>
          <w:i/>
          <w:iCs/>
        </w:rPr>
      </w:pPr>
    </w:p>
    <w:p w14:paraId="637DECE4">
      <w:pPr>
        <w:spacing w:line="360" w:lineRule="auto"/>
        <w:jc w:val="both"/>
        <w:rPr>
          <w:i/>
          <w:iCs/>
        </w:rPr>
      </w:pPr>
    </w:p>
    <w:p w14:paraId="2F4749DE">
      <w:pPr>
        <w:spacing w:line="360" w:lineRule="auto"/>
        <w:jc w:val="both"/>
        <w:rPr>
          <w:i/>
          <w:iCs/>
        </w:rPr>
      </w:pPr>
    </w:p>
    <w:p w14:paraId="6EA07B93">
      <w:pPr>
        <w:spacing w:line="360" w:lineRule="auto"/>
        <w:jc w:val="both"/>
        <w:rPr>
          <w:i/>
          <w:iCs/>
        </w:rPr>
      </w:pPr>
    </w:p>
    <w:p w14:paraId="54A4A7BE">
      <w:pPr>
        <w:spacing w:line="360" w:lineRule="auto"/>
        <w:jc w:val="both"/>
        <w:rPr>
          <w:i/>
          <w:iCs/>
        </w:rPr>
      </w:pPr>
    </w:p>
    <w:p w14:paraId="586A6B49">
      <w:pPr>
        <w:spacing w:line="360" w:lineRule="auto"/>
        <w:jc w:val="both"/>
        <w:rPr>
          <w:i/>
          <w:iCs/>
        </w:rPr>
      </w:pPr>
    </w:p>
    <w:p w14:paraId="2F4F57F7">
      <w:pPr>
        <w:spacing w:line="360" w:lineRule="auto"/>
        <w:ind w:left="0"/>
        <w:jc w:val="both"/>
        <w:rPr>
          <w:i/>
          <w:iCs/>
        </w:rPr>
      </w:pPr>
    </w:p>
    <w:p w14:paraId="0264DCFC">
      <w:pPr>
        <w:spacing w:after="3"/>
        <w:ind w:left="10" w:right="1049" w:firstLine="721"/>
        <w:jc w:val="both"/>
        <w:rPr>
          <w:i/>
          <w:iCs/>
        </w:rPr>
      </w:pPr>
      <w:r>
        <w:rPr>
          <w:i/>
          <w:iCs/>
        </w:rPr>
        <w:t>Comparison of Solving and Graphing Manually vs. Using the Device</w:t>
      </w:r>
    </w:p>
    <w:p w14:paraId="666D0056">
      <w:pPr>
        <w:spacing w:after="3"/>
        <w:ind w:left="10" w:right="1049" w:firstLine="721"/>
        <w:jc w:val="both"/>
        <w:rPr>
          <w:b/>
          <w:bCs/>
          <w:i/>
          <w:iCs/>
        </w:rPr>
      </w:pPr>
    </w:p>
    <w:p w14:paraId="05041B20">
      <w:pPr>
        <w:spacing w:after="3"/>
        <w:ind w:left="10" w:right="1049" w:firstLine="721"/>
        <w:jc w:val="both"/>
        <w:rPr>
          <w:b/>
          <w:bCs/>
          <w:i/>
          <w:iCs/>
        </w:rPr>
      </w:pPr>
      <w:r>
        <w:rPr>
          <w:b/>
          <w:bCs/>
          <w:i/>
          <w:iCs/>
        </w:rPr>
        <w:t xml:space="preserve"> </w:t>
      </w:r>
    </w:p>
    <w:p w14:paraId="26C2D783">
      <w:pPr>
        <w:spacing w:after="3"/>
        <w:ind w:left="10" w:right="1049" w:firstLine="721"/>
        <w:jc w:val="both"/>
        <w:rPr>
          <w:b/>
          <w:bCs/>
          <w:i/>
          <w:iCs/>
        </w:rPr>
      </w:pPr>
    </w:p>
    <w:p w14:paraId="2B881C5C">
      <w:pPr>
        <w:spacing w:line="360" w:lineRule="auto"/>
        <w:jc w:val="both"/>
        <w:rPr>
          <w:b/>
          <w:bCs/>
        </w:rPr>
      </w:pPr>
      <w:r>
        <w:drawing>
          <wp:anchor distT="114300" distB="114300" distL="114300" distR="114300" simplePos="0" relativeHeight="251720704" behindDoc="0" locked="0" layoutInCell="1" allowOverlap="1">
            <wp:simplePos x="0" y="0"/>
            <wp:positionH relativeFrom="column">
              <wp:posOffset>-80645</wp:posOffset>
            </wp:positionH>
            <wp:positionV relativeFrom="paragraph">
              <wp:posOffset>352425</wp:posOffset>
            </wp:positionV>
            <wp:extent cx="2953385" cy="2486025"/>
            <wp:effectExtent l="0" t="0" r="0" b="0"/>
            <wp:wrapNone/>
            <wp:docPr id="99" name="image74.png"/>
            <wp:cNvGraphicFramePr/>
            <a:graphic xmlns:a="http://schemas.openxmlformats.org/drawingml/2006/main">
              <a:graphicData uri="http://schemas.openxmlformats.org/drawingml/2006/picture">
                <pic:pic xmlns:pic="http://schemas.openxmlformats.org/drawingml/2006/picture">
                  <pic:nvPicPr>
                    <pic:cNvPr id="99" name="image74.png"/>
                    <pic:cNvPicPr preferRelativeResize="0"/>
                  </pic:nvPicPr>
                  <pic:blipFill>
                    <a:blip r:embed="rId59"/>
                    <a:srcRect/>
                    <a:stretch>
                      <a:fillRect/>
                    </a:stretch>
                  </pic:blipFill>
                  <pic:spPr>
                    <a:xfrm>
                      <a:off x="0" y="0"/>
                      <a:ext cx="2953257" cy="2486025"/>
                    </a:xfrm>
                    <a:prstGeom prst="rect">
                      <a:avLst/>
                    </a:prstGeom>
                  </pic:spPr>
                </pic:pic>
              </a:graphicData>
            </a:graphic>
          </wp:anchor>
        </w:drawing>
      </w:r>
      <w:r>
        <w:drawing>
          <wp:anchor distT="114300" distB="114300" distL="114300" distR="114300" simplePos="0" relativeHeight="251721728" behindDoc="0" locked="0" layoutInCell="1" allowOverlap="1">
            <wp:simplePos x="0" y="0"/>
            <wp:positionH relativeFrom="column">
              <wp:posOffset>2952750</wp:posOffset>
            </wp:positionH>
            <wp:positionV relativeFrom="paragraph">
              <wp:posOffset>352425</wp:posOffset>
            </wp:positionV>
            <wp:extent cx="3051810" cy="2486025"/>
            <wp:effectExtent l="0" t="0" r="0" b="0"/>
            <wp:wrapNone/>
            <wp:docPr id="98" name="image72.png"/>
            <wp:cNvGraphicFramePr/>
            <a:graphic xmlns:a="http://schemas.openxmlformats.org/drawingml/2006/main">
              <a:graphicData uri="http://schemas.openxmlformats.org/drawingml/2006/picture">
                <pic:pic xmlns:pic="http://schemas.openxmlformats.org/drawingml/2006/picture">
                  <pic:nvPicPr>
                    <pic:cNvPr id="98" name="image72.png"/>
                    <pic:cNvPicPr preferRelativeResize="0"/>
                  </pic:nvPicPr>
                  <pic:blipFill>
                    <a:blip r:embed="rId60"/>
                    <a:srcRect/>
                    <a:stretch>
                      <a:fillRect/>
                    </a:stretch>
                  </pic:blipFill>
                  <pic:spPr>
                    <a:xfrm>
                      <a:off x="0" y="0"/>
                      <a:ext cx="3051874" cy="2486025"/>
                    </a:xfrm>
                    <a:prstGeom prst="rect">
                      <a:avLst/>
                    </a:prstGeom>
                  </pic:spPr>
                </pic:pic>
              </a:graphicData>
            </a:graphic>
          </wp:anchor>
        </w:drawing>
      </w:r>
    </w:p>
    <w:p w14:paraId="47840C0A">
      <w:pPr>
        <w:spacing w:line="360" w:lineRule="auto"/>
        <w:jc w:val="both"/>
        <w:rPr>
          <w:b/>
          <w:bCs/>
        </w:rPr>
      </w:pPr>
    </w:p>
    <w:p w14:paraId="41A76891">
      <w:pPr>
        <w:spacing w:line="360" w:lineRule="auto"/>
        <w:jc w:val="both"/>
        <w:rPr>
          <w:b/>
          <w:bCs/>
        </w:rPr>
      </w:pPr>
    </w:p>
    <w:p w14:paraId="6B715D8F">
      <w:pPr>
        <w:spacing w:line="360" w:lineRule="auto"/>
        <w:jc w:val="both"/>
        <w:rPr>
          <w:b/>
          <w:bCs/>
        </w:rPr>
      </w:pPr>
    </w:p>
    <w:p w14:paraId="72A77464">
      <w:pPr>
        <w:spacing w:line="360" w:lineRule="auto"/>
        <w:ind w:left="0"/>
        <w:jc w:val="both"/>
        <w:rPr>
          <w:b/>
          <w:bCs/>
        </w:rPr>
      </w:pPr>
    </w:p>
    <w:p w14:paraId="7611E56F">
      <w:pPr>
        <w:spacing w:line="360" w:lineRule="auto"/>
        <w:jc w:val="both"/>
        <w:rPr>
          <w:b/>
          <w:bCs/>
        </w:rPr>
      </w:pPr>
    </w:p>
    <w:p w14:paraId="1EAA7C0D">
      <w:pPr>
        <w:spacing w:line="360" w:lineRule="auto"/>
        <w:jc w:val="both"/>
        <w:rPr>
          <w:b/>
          <w:bCs/>
        </w:rPr>
      </w:pPr>
    </w:p>
    <w:p w14:paraId="0DECDB4F">
      <w:pPr>
        <w:spacing w:line="360" w:lineRule="auto"/>
        <w:jc w:val="both"/>
        <w:rPr>
          <w:b/>
          <w:bCs/>
        </w:rPr>
      </w:pPr>
    </w:p>
    <w:p w14:paraId="0866F574">
      <w:pPr>
        <w:spacing w:line="360" w:lineRule="auto"/>
        <w:jc w:val="both"/>
        <w:rPr>
          <w:b/>
          <w:bCs/>
        </w:rPr>
      </w:pPr>
    </w:p>
    <w:p w14:paraId="619C4589">
      <w:pPr>
        <w:spacing w:line="360" w:lineRule="auto"/>
        <w:jc w:val="both"/>
        <w:rPr>
          <w:b/>
          <w:bCs/>
        </w:rPr>
      </w:pPr>
    </w:p>
    <w:p w14:paraId="72A9C2CC">
      <w:pPr>
        <w:spacing w:line="360" w:lineRule="auto"/>
        <w:jc w:val="both"/>
        <w:rPr>
          <w:b/>
          <w:bCs/>
        </w:rPr>
      </w:pPr>
    </w:p>
    <w:p w14:paraId="1FA3DE76">
      <w:pPr>
        <w:spacing w:line="360" w:lineRule="auto"/>
        <w:ind w:left="0"/>
        <w:jc w:val="both"/>
        <w:rPr>
          <w:b/>
          <w:bCs/>
        </w:rPr>
      </w:pPr>
      <w:r>
        <w:drawing>
          <wp:anchor distT="114300" distB="114300" distL="114300" distR="114300" simplePos="0" relativeHeight="251722752" behindDoc="0" locked="0" layoutInCell="1" allowOverlap="1">
            <wp:simplePos x="0" y="0"/>
            <wp:positionH relativeFrom="column">
              <wp:posOffset>3000375</wp:posOffset>
            </wp:positionH>
            <wp:positionV relativeFrom="paragraph">
              <wp:posOffset>423545</wp:posOffset>
            </wp:positionV>
            <wp:extent cx="2952750" cy="2362200"/>
            <wp:effectExtent l="0" t="0" r="0" b="0"/>
            <wp:wrapNone/>
            <wp:docPr id="107" name="image85.png"/>
            <wp:cNvGraphicFramePr/>
            <a:graphic xmlns:a="http://schemas.openxmlformats.org/drawingml/2006/main">
              <a:graphicData uri="http://schemas.openxmlformats.org/drawingml/2006/picture">
                <pic:pic xmlns:pic="http://schemas.openxmlformats.org/drawingml/2006/picture">
                  <pic:nvPicPr>
                    <pic:cNvPr id="107" name="image85.png"/>
                    <pic:cNvPicPr preferRelativeResize="0"/>
                  </pic:nvPicPr>
                  <pic:blipFill>
                    <a:blip r:embed="rId61"/>
                    <a:srcRect/>
                    <a:stretch>
                      <a:fillRect/>
                    </a:stretch>
                  </pic:blipFill>
                  <pic:spPr>
                    <a:xfrm>
                      <a:off x="0" y="0"/>
                      <a:ext cx="2952750" cy="2362200"/>
                    </a:xfrm>
                    <a:prstGeom prst="rect">
                      <a:avLst/>
                    </a:prstGeom>
                  </pic:spPr>
                </pic:pic>
              </a:graphicData>
            </a:graphic>
          </wp:anchor>
        </w:drawing>
      </w:r>
      <w:r>
        <w:drawing>
          <wp:anchor distT="114300" distB="114300" distL="114300" distR="114300" simplePos="0" relativeHeight="251723776" behindDoc="0" locked="0" layoutInCell="1" allowOverlap="1">
            <wp:simplePos x="0" y="0"/>
            <wp:positionH relativeFrom="column">
              <wp:posOffset>-75565</wp:posOffset>
            </wp:positionH>
            <wp:positionV relativeFrom="paragraph">
              <wp:posOffset>442595</wp:posOffset>
            </wp:positionV>
            <wp:extent cx="2952750" cy="2334260"/>
            <wp:effectExtent l="0" t="0" r="0" b="0"/>
            <wp:wrapNone/>
            <wp:docPr id="106" name="image86.png"/>
            <wp:cNvGraphicFramePr/>
            <a:graphic xmlns:a="http://schemas.openxmlformats.org/drawingml/2006/main">
              <a:graphicData uri="http://schemas.openxmlformats.org/drawingml/2006/picture">
                <pic:pic xmlns:pic="http://schemas.openxmlformats.org/drawingml/2006/picture">
                  <pic:nvPicPr>
                    <pic:cNvPr id="106" name="image86.png"/>
                    <pic:cNvPicPr preferRelativeResize="0"/>
                  </pic:nvPicPr>
                  <pic:blipFill>
                    <a:blip r:embed="rId62"/>
                    <a:srcRect/>
                    <a:stretch>
                      <a:fillRect/>
                    </a:stretch>
                  </pic:blipFill>
                  <pic:spPr>
                    <a:xfrm>
                      <a:off x="0" y="0"/>
                      <a:ext cx="2952750" cy="2334518"/>
                    </a:xfrm>
                    <a:prstGeom prst="rect">
                      <a:avLst/>
                    </a:prstGeom>
                  </pic:spPr>
                </pic:pic>
              </a:graphicData>
            </a:graphic>
          </wp:anchor>
        </w:drawing>
      </w:r>
    </w:p>
    <w:p w14:paraId="2634C7DF">
      <w:pPr>
        <w:spacing w:line="360" w:lineRule="auto"/>
        <w:jc w:val="both"/>
        <w:rPr>
          <w:b/>
          <w:bCs/>
        </w:rPr>
      </w:pPr>
    </w:p>
    <w:p w14:paraId="128366D7">
      <w:pPr>
        <w:spacing w:line="360" w:lineRule="auto"/>
        <w:jc w:val="both"/>
        <w:rPr>
          <w:b/>
          <w:bCs/>
        </w:rPr>
      </w:pPr>
    </w:p>
    <w:p w14:paraId="74A5D889">
      <w:pPr>
        <w:spacing w:line="360" w:lineRule="auto"/>
        <w:jc w:val="both"/>
        <w:rPr>
          <w:b/>
          <w:bCs/>
        </w:rPr>
      </w:pPr>
    </w:p>
    <w:p w14:paraId="773916D0">
      <w:pPr>
        <w:spacing w:line="360" w:lineRule="auto"/>
        <w:jc w:val="both"/>
        <w:rPr>
          <w:b/>
          <w:bCs/>
        </w:rPr>
      </w:pPr>
    </w:p>
    <w:p w14:paraId="1FCB58AC">
      <w:pPr>
        <w:spacing w:line="360" w:lineRule="auto"/>
        <w:jc w:val="both"/>
        <w:rPr>
          <w:b/>
          <w:bCs/>
        </w:rPr>
      </w:pPr>
    </w:p>
    <w:p w14:paraId="0511A7D3">
      <w:pPr>
        <w:spacing w:line="360" w:lineRule="auto"/>
        <w:jc w:val="both"/>
        <w:rPr>
          <w:b/>
          <w:bCs/>
        </w:rPr>
      </w:pPr>
    </w:p>
    <w:p w14:paraId="6914F052">
      <w:pPr>
        <w:spacing w:line="360" w:lineRule="auto"/>
        <w:jc w:val="both"/>
        <w:rPr>
          <w:b/>
          <w:bCs/>
        </w:rPr>
      </w:pPr>
    </w:p>
    <w:p w14:paraId="6A43EFB7">
      <w:pPr>
        <w:spacing w:line="360" w:lineRule="auto"/>
        <w:jc w:val="both"/>
        <w:rPr>
          <w:b/>
          <w:bCs/>
        </w:rPr>
      </w:pPr>
    </w:p>
    <w:p w14:paraId="12806A49">
      <w:pPr>
        <w:spacing w:line="360" w:lineRule="auto"/>
        <w:ind w:left="0"/>
        <w:jc w:val="both"/>
        <w:rPr>
          <w:b/>
          <w:bCs/>
        </w:rPr>
      </w:pPr>
    </w:p>
    <w:p w14:paraId="05F40930">
      <w:pPr>
        <w:spacing w:line="360" w:lineRule="auto"/>
        <w:ind w:left="0"/>
        <w:jc w:val="both"/>
        <w:rPr>
          <w:b/>
          <w:bCs/>
        </w:rPr>
      </w:pPr>
    </w:p>
    <w:p w14:paraId="03C92AEA">
      <w:pPr>
        <w:spacing w:line="360" w:lineRule="auto"/>
        <w:jc w:val="both"/>
        <w:rPr>
          <w:b/>
          <w:bCs/>
        </w:rPr>
      </w:pPr>
      <w:r>
        <w:drawing>
          <wp:anchor distT="114300" distB="114300" distL="114300" distR="114300" simplePos="0" relativeHeight="251724800" behindDoc="0" locked="0" layoutInCell="1" allowOverlap="1">
            <wp:simplePos x="0" y="0"/>
            <wp:positionH relativeFrom="column">
              <wp:posOffset>-75565</wp:posOffset>
            </wp:positionH>
            <wp:positionV relativeFrom="paragraph">
              <wp:posOffset>175260</wp:posOffset>
            </wp:positionV>
            <wp:extent cx="2952750" cy="2269490"/>
            <wp:effectExtent l="0" t="0" r="0" b="0"/>
            <wp:wrapNone/>
            <wp:docPr id="105" name="image76.png"/>
            <wp:cNvGraphicFramePr/>
            <a:graphic xmlns:a="http://schemas.openxmlformats.org/drawingml/2006/main">
              <a:graphicData uri="http://schemas.openxmlformats.org/drawingml/2006/picture">
                <pic:pic xmlns:pic="http://schemas.openxmlformats.org/drawingml/2006/picture">
                  <pic:nvPicPr>
                    <pic:cNvPr id="105" name="image76.png"/>
                    <pic:cNvPicPr preferRelativeResize="0"/>
                  </pic:nvPicPr>
                  <pic:blipFill>
                    <a:blip r:embed="rId63"/>
                    <a:srcRect/>
                    <a:stretch>
                      <a:fillRect/>
                    </a:stretch>
                  </pic:blipFill>
                  <pic:spPr>
                    <a:xfrm>
                      <a:off x="0" y="0"/>
                      <a:ext cx="2952750" cy="2269243"/>
                    </a:xfrm>
                    <a:prstGeom prst="rect">
                      <a:avLst/>
                    </a:prstGeom>
                  </pic:spPr>
                </pic:pic>
              </a:graphicData>
            </a:graphic>
          </wp:anchor>
        </w:drawing>
      </w:r>
      <w:r>
        <w:drawing>
          <wp:anchor distT="114300" distB="114300" distL="114300" distR="114300" simplePos="0" relativeHeight="251725824" behindDoc="0" locked="0" layoutInCell="1" allowOverlap="1">
            <wp:simplePos x="0" y="0"/>
            <wp:positionH relativeFrom="column">
              <wp:posOffset>3000375</wp:posOffset>
            </wp:positionH>
            <wp:positionV relativeFrom="paragraph">
              <wp:posOffset>123825</wp:posOffset>
            </wp:positionV>
            <wp:extent cx="2952750" cy="2266950"/>
            <wp:effectExtent l="0" t="0" r="0" b="0"/>
            <wp:wrapNone/>
            <wp:docPr id="104" name="image79.png"/>
            <wp:cNvGraphicFramePr/>
            <a:graphic xmlns:a="http://schemas.openxmlformats.org/drawingml/2006/main">
              <a:graphicData uri="http://schemas.openxmlformats.org/drawingml/2006/picture">
                <pic:pic xmlns:pic="http://schemas.openxmlformats.org/drawingml/2006/picture">
                  <pic:nvPicPr>
                    <pic:cNvPr id="104" name="image79.png"/>
                    <pic:cNvPicPr preferRelativeResize="0"/>
                  </pic:nvPicPr>
                  <pic:blipFill>
                    <a:blip r:embed="rId64"/>
                    <a:srcRect/>
                    <a:stretch>
                      <a:fillRect/>
                    </a:stretch>
                  </pic:blipFill>
                  <pic:spPr>
                    <a:xfrm>
                      <a:off x="0" y="0"/>
                      <a:ext cx="2952750" cy="2266950"/>
                    </a:xfrm>
                    <a:prstGeom prst="rect">
                      <a:avLst/>
                    </a:prstGeom>
                  </pic:spPr>
                </pic:pic>
              </a:graphicData>
            </a:graphic>
          </wp:anchor>
        </w:drawing>
      </w:r>
    </w:p>
    <w:p w14:paraId="4E33A452">
      <w:pPr>
        <w:spacing w:line="360" w:lineRule="auto"/>
        <w:jc w:val="both"/>
        <w:rPr>
          <w:b/>
          <w:bCs/>
        </w:rPr>
      </w:pPr>
    </w:p>
    <w:p w14:paraId="60D2334E">
      <w:pPr>
        <w:spacing w:line="360" w:lineRule="auto"/>
        <w:jc w:val="both"/>
        <w:rPr>
          <w:b/>
          <w:bCs/>
        </w:rPr>
      </w:pPr>
    </w:p>
    <w:p w14:paraId="5E111B76">
      <w:pPr>
        <w:spacing w:line="360" w:lineRule="auto"/>
        <w:jc w:val="both"/>
        <w:rPr>
          <w:b/>
          <w:bCs/>
        </w:rPr>
      </w:pPr>
    </w:p>
    <w:p w14:paraId="7578C723">
      <w:pPr>
        <w:spacing w:line="360" w:lineRule="auto"/>
        <w:jc w:val="both"/>
        <w:rPr>
          <w:b/>
          <w:bCs/>
        </w:rPr>
      </w:pPr>
    </w:p>
    <w:p w14:paraId="21020F3A">
      <w:pPr>
        <w:spacing w:line="360" w:lineRule="auto"/>
        <w:jc w:val="both"/>
        <w:rPr>
          <w:b/>
          <w:bCs/>
        </w:rPr>
      </w:pPr>
    </w:p>
    <w:p w14:paraId="329FD52C">
      <w:pPr>
        <w:spacing w:line="360" w:lineRule="auto"/>
        <w:jc w:val="both"/>
        <w:rPr>
          <w:b/>
          <w:bCs/>
        </w:rPr>
      </w:pPr>
    </w:p>
    <w:p w14:paraId="43D3B0BE">
      <w:pPr>
        <w:spacing w:line="360" w:lineRule="auto"/>
        <w:jc w:val="both"/>
        <w:rPr>
          <w:b/>
          <w:bCs/>
        </w:rPr>
      </w:pPr>
    </w:p>
    <w:p w14:paraId="1E529A0E">
      <w:pPr>
        <w:spacing w:line="360" w:lineRule="auto"/>
        <w:jc w:val="both"/>
        <w:rPr>
          <w:b/>
          <w:bCs/>
        </w:rPr>
      </w:pPr>
    </w:p>
    <w:p w14:paraId="3AFA7906">
      <w:pPr>
        <w:spacing w:line="360" w:lineRule="auto"/>
        <w:ind w:left="0"/>
        <w:jc w:val="both"/>
        <w:rPr>
          <w:b/>
          <w:bCs/>
        </w:rPr>
      </w:pPr>
    </w:p>
    <w:p w14:paraId="11561871">
      <w:pPr>
        <w:spacing w:after="3"/>
        <w:ind w:left="0" w:right="1049"/>
        <w:jc w:val="both"/>
        <w:rPr>
          <w:i/>
          <w:iCs/>
        </w:rPr>
      </w:pPr>
    </w:p>
    <w:p w14:paraId="118BA3D0">
      <w:pPr>
        <w:spacing w:after="3"/>
        <w:ind w:left="10" w:right="1049" w:firstLine="721"/>
        <w:jc w:val="both"/>
        <w:rPr>
          <w:i/>
          <w:iCs/>
        </w:rPr>
      </w:pPr>
      <w:r>
        <w:rPr>
          <w:i/>
          <w:iCs/>
        </w:rPr>
        <w:t>Comparison of Solving and Graphing Manually vs. Using the Device</w:t>
      </w:r>
    </w:p>
    <w:p w14:paraId="6DF8B8D0">
      <w:pPr>
        <w:spacing w:after="3"/>
        <w:ind w:left="10" w:right="1049" w:firstLine="721"/>
        <w:jc w:val="both"/>
        <w:rPr>
          <w:i/>
          <w:iCs/>
        </w:rPr>
      </w:pPr>
      <w:r>
        <w:drawing>
          <wp:anchor distT="114300" distB="114300" distL="114300" distR="114300" simplePos="0" relativeHeight="251726848" behindDoc="0" locked="0" layoutInCell="1" allowOverlap="1">
            <wp:simplePos x="0" y="0"/>
            <wp:positionH relativeFrom="column">
              <wp:posOffset>1309370</wp:posOffset>
            </wp:positionH>
            <wp:positionV relativeFrom="paragraph">
              <wp:posOffset>114300</wp:posOffset>
            </wp:positionV>
            <wp:extent cx="3218180" cy="2298700"/>
            <wp:effectExtent l="0" t="0" r="0" b="0"/>
            <wp:wrapNone/>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65"/>
                    <a:srcRect/>
                    <a:stretch>
                      <a:fillRect/>
                    </a:stretch>
                  </pic:blipFill>
                  <pic:spPr>
                    <a:xfrm>
                      <a:off x="0" y="0"/>
                      <a:ext cx="3218385" cy="2298847"/>
                    </a:xfrm>
                    <a:prstGeom prst="rect">
                      <a:avLst/>
                    </a:prstGeom>
                  </pic:spPr>
                </pic:pic>
              </a:graphicData>
            </a:graphic>
          </wp:anchor>
        </w:drawing>
      </w:r>
    </w:p>
    <w:p w14:paraId="17C63547">
      <w:pPr>
        <w:spacing w:after="3"/>
        <w:ind w:left="10" w:right="1049" w:firstLine="721"/>
        <w:jc w:val="both"/>
        <w:rPr>
          <w:b/>
          <w:bCs/>
        </w:rPr>
      </w:pPr>
    </w:p>
    <w:p w14:paraId="492F8C61">
      <w:pPr>
        <w:spacing w:line="360" w:lineRule="auto"/>
        <w:jc w:val="both"/>
        <w:rPr>
          <w:b/>
          <w:bCs/>
        </w:rPr>
      </w:pPr>
    </w:p>
    <w:p w14:paraId="6F29BCFC">
      <w:pPr>
        <w:spacing w:line="360" w:lineRule="auto"/>
        <w:jc w:val="both"/>
        <w:rPr>
          <w:b/>
          <w:bCs/>
        </w:rPr>
      </w:pPr>
    </w:p>
    <w:p w14:paraId="742EA80A">
      <w:pPr>
        <w:spacing w:line="360" w:lineRule="auto"/>
        <w:jc w:val="both"/>
        <w:rPr>
          <w:b/>
          <w:bCs/>
        </w:rPr>
      </w:pPr>
    </w:p>
    <w:p w14:paraId="1BF0A6F3">
      <w:pPr>
        <w:spacing w:line="360" w:lineRule="auto"/>
        <w:ind w:left="0"/>
        <w:jc w:val="both"/>
        <w:rPr>
          <w:b/>
          <w:bCs/>
        </w:rPr>
      </w:pPr>
    </w:p>
    <w:p w14:paraId="502A1E20">
      <w:pPr>
        <w:spacing w:line="360" w:lineRule="auto"/>
        <w:jc w:val="both"/>
        <w:rPr>
          <w:b/>
          <w:bCs/>
        </w:rPr>
      </w:pPr>
    </w:p>
    <w:p w14:paraId="0A7F8A32">
      <w:pPr>
        <w:spacing w:line="360" w:lineRule="auto"/>
        <w:jc w:val="both"/>
        <w:rPr>
          <w:b/>
          <w:bCs/>
        </w:rPr>
      </w:pPr>
    </w:p>
    <w:p w14:paraId="0E9C8A10">
      <w:pPr>
        <w:spacing w:line="360" w:lineRule="auto"/>
        <w:ind w:left="0"/>
        <w:jc w:val="both"/>
        <w:rPr>
          <w:b/>
          <w:bCs/>
        </w:rPr>
      </w:pPr>
    </w:p>
    <w:p w14:paraId="59259537">
      <w:pPr>
        <w:spacing w:line="360" w:lineRule="auto"/>
        <w:ind w:left="0"/>
        <w:jc w:val="center"/>
        <w:rPr>
          <w:b/>
          <w:bCs/>
        </w:rPr>
      </w:pPr>
    </w:p>
    <w:p w14:paraId="3C604126">
      <w:pPr>
        <w:spacing w:line="360" w:lineRule="auto"/>
        <w:jc w:val="center"/>
        <w:rPr>
          <w:b/>
          <w:bCs/>
        </w:rPr>
      </w:pPr>
      <w:r>
        <w:rPr>
          <w:b/>
          <w:bCs/>
        </w:rPr>
        <w:t>Raw Detailed Explanation Result</w:t>
      </w:r>
    </w:p>
    <w:p w14:paraId="46FFF8C6">
      <w:pPr>
        <w:spacing w:line="360" w:lineRule="auto"/>
        <w:jc w:val="both"/>
        <w:rPr>
          <w:b/>
          <w:bCs/>
        </w:rPr>
      </w:pPr>
      <w:r>
        <w:drawing>
          <wp:anchor distT="114300" distB="114300" distL="114300" distR="114300" simplePos="0" relativeHeight="251727872" behindDoc="0" locked="0" layoutInCell="1" allowOverlap="1">
            <wp:simplePos x="0" y="0"/>
            <wp:positionH relativeFrom="column">
              <wp:posOffset>-117475</wp:posOffset>
            </wp:positionH>
            <wp:positionV relativeFrom="paragraph">
              <wp:posOffset>195580</wp:posOffset>
            </wp:positionV>
            <wp:extent cx="5939155" cy="2457450"/>
            <wp:effectExtent l="0" t="0" r="0" b="0"/>
            <wp:wrapNone/>
            <wp:docPr id="92" name="image69.png"/>
            <wp:cNvGraphicFramePr/>
            <a:graphic xmlns:a="http://schemas.openxmlformats.org/drawingml/2006/main">
              <a:graphicData uri="http://schemas.openxmlformats.org/drawingml/2006/picture">
                <pic:pic xmlns:pic="http://schemas.openxmlformats.org/drawingml/2006/picture">
                  <pic:nvPicPr>
                    <pic:cNvPr id="92" name="image69.png"/>
                    <pic:cNvPicPr preferRelativeResize="0"/>
                  </pic:nvPicPr>
                  <pic:blipFill>
                    <a:blip r:embed="rId66"/>
                    <a:srcRect/>
                    <a:stretch>
                      <a:fillRect/>
                    </a:stretch>
                  </pic:blipFill>
                  <pic:spPr>
                    <a:xfrm>
                      <a:off x="0" y="0"/>
                      <a:ext cx="5938838" cy="2457450"/>
                    </a:xfrm>
                    <a:prstGeom prst="rect">
                      <a:avLst/>
                    </a:prstGeom>
                  </pic:spPr>
                </pic:pic>
              </a:graphicData>
            </a:graphic>
          </wp:anchor>
        </w:drawing>
      </w:r>
    </w:p>
    <w:p w14:paraId="26A90DA6">
      <w:pPr>
        <w:spacing w:line="360" w:lineRule="auto"/>
        <w:jc w:val="both"/>
        <w:rPr>
          <w:b/>
          <w:bCs/>
        </w:rPr>
      </w:pPr>
    </w:p>
    <w:p w14:paraId="21158316">
      <w:pPr>
        <w:spacing w:line="360" w:lineRule="auto"/>
        <w:ind w:left="0"/>
        <w:jc w:val="both"/>
        <w:rPr>
          <w:b/>
          <w:bCs/>
        </w:rPr>
      </w:pPr>
    </w:p>
    <w:p w14:paraId="1125799E">
      <w:pPr>
        <w:spacing w:line="360" w:lineRule="auto"/>
        <w:jc w:val="both"/>
        <w:rPr>
          <w:b/>
          <w:bCs/>
        </w:rPr>
      </w:pPr>
    </w:p>
    <w:p w14:paraId="4E9AA0ED">
      <w:pPr>
        <w:spacing w:line="360" w:lineRule="auto"/>
        <w:jc w:val="both"/>
        <w:rPr>
          <w:b/>
          <w:bCs/>
        </w:rPr>
      </w:pPr>
    </w:p>
    <w:p w14:paraId="25F85F91">
      <w:pPr>
        <w:spacing w:line="360" w:lineRule="auto"/>
        <w:jc w:val="both"/>
        <w:rPr>
          <w:b/>
          <w:bCs/>
        </w:rPr>
      </w:pPr>
    </w:p>
    <w:p w14:paraId="729D0355">
      <w:pPr>
        <w:spacing w:line="360" w:lineRule="auto"/>
        <w:ind w:left="0"/>
        <w:jc w:val="both"/>
        <w:rPr>
          <w:b/>
          <w:bCs/>
        </w:rPr>
      </w:pPr>
    </w:p>
    <w:p w14:paraId="50F1A1FB">
      <w:pPr>
        <w:spacing w:line="360" w:lineRule="auto"/>
        <w:ind w:left="0"/>
        <w:jc w:val="both"/>
        <w:rPr>
          <w:b/>
          <w:bCs/>
        </w:rPr>
      </w:pPr>
    </w:p>
    <w:p w14:paraId="43A4324C">
      <w:pPr>
        <w:spacing w:line="360" w:lineRule="auto"/>
        <w:jc w:val="both"/>
        <w:rPr>
          <w:b/>
          <w:bCs/>
        </w:rPr>
      </w:pPr>
    </w:p>
    <w:p w14:paraId="2C7B37B2">
      <w:pPr>
        <w:spacing w:line="360" w:lineRule="auto"/>
        <w:jc w:val="both"/>
        <w:rPr>
          <w:b/>
          <w:bCs/>
        </w:rPr>
      </w:pPr>
    </w:p>
    <w:p w14:paraId="09255D4B">
      <w:pPr>
        <w:spacing w:line="360" w:lineRule="auto"/>
        <w:jc w:val="both"/>
        <w:rPr>
          <w:b/>
          <w:bCs/>
        </w:rPr>
      </w:pPr>
      <w:r>
        <w:drawing>
          <wp:anchor distT="114300" distB="114300" distL="114300" distR="114300" simplePos="0" relativeHeight="251728896" behindDoc="0" locked="0" layoutInCell="1" allowOverlap="1">
            <wp:simplePos x="0" y="0"/>
            <wp:positionH relativeFrom="column">
              <wp:posOffset>771525</wp:posOffset>
            </wp:positionH>
            <wp:positionV relativeFrom="paragraph">
              <wp:posOffset>234315</wp:posOffset>
            </wp:positionV>
            <wp:extent cx="4291330" cy="2757170"/>
            <wp:effectExtent l="0" t="0" r="0" b="0"/>
            <wp:wrapNone/>
            <wp:docPr id="91" name="image67.png"/>
            <wp:cNvGraphicFramePr/>
            <a:graphic xmlns:a="http://schemas.openxmlformats.org/drawingml/2006/main">
              <a:graphicData uri="http://schemas.openxmlformats.org/drawingml/2006/picture">
                <pic:pic xmlns:pic="http://schemas.openxmlformats.org/drawingml/2006/picture">
                  <pic:nvPicPr>
                    <pic:cNvPr id="91" name="image67.png"/>
                    <pic:cNvPicPr preferRelativeResize="0"/>
                  </pic:nvPicPr>
                  <pic:blipFill>
                    <a:blip r:embed="rId67"/>
                    <a:srcRect t="16175"/>
                    <a:stretch>
                      <a:fillRect/>
                    </a:stretch>
                  </pic:blipFill>
                  <pic:spPr>
                    <a:xfrm>
                      <a:off x="0" y="0"/>
                      <a:ext cx="4291013" cy="2757121"/>
                    </a:xfrm>
                    <a:prstGeom prst="rect">
                      <a:avLst/>
                    </a:prstGeom>
                  </pic:spPr>
                </pic:pic>
              </a:graphicData>
            </a:graphic>
          </wp:anchor>
        </w:drawing>
      </w:r>
    </w:p>
    <w:p w14:paraId="5EF40768">
      <w:pPr>
        <w:spacing w:line="360" w:lineRule="auto"/>
        <w:jc w:val="both"/>
        <w:rPr>
          <w:b/>
          <w:bCs/>
        </w:rPr>
      </w:pPr>
    </w:p>
    <w:p w14:paraId="464CDF7A">
      <w:pPr>
        <w:spacing w:line="360" w:lineRule="auto"/>
        <w:jc w:val="both"/>
        <w:rPr>
          <w:b/>
          <w:bCs/>
        </w:rPr>
      </w:pPr>
    </w:p>
    <w:p w14:paraId="3110606A">
      <w:pPr>
        <w:spacing w:line="360" w:lineRule="auto"/>
        <w:jc w:val="both"/>
        <w:rPr>
          <w:b/>
          <w:bCs/>
        </w:rPr>
      </w:pPr>
    </w:p>
    <w:p w14:paraId="5A07844F">
      <w:pPr>
        <w:spacing w:line="360" w:lineRule="auto"/>
        <w:jc w:val="both"/>
        <w:rPr>
          <w:b/>
          <w:bCs/>
        </w:rPr>
      </w:pPr>
    </w:p>
    <w:p w14:paraId="2A1B40A7">
      <w:pPr>
        <w:spacing w:line="360" w:lineRule="auto"/>
        <w:jc w:val="both"/>
        <w:rPr>
          <w:b/>
          <w:bCs/>
        </w:rPr>
      </w:pPr>
    </w:p>
    <w:p w14:paraId="491D5558">
      <w:pPr>
        <w:spacing w:line="360" w:lineRule="auto"/>
        <w:jc w:val="both"/>
        <w:rPr>
          <w:b/>
          <w:bCs/>
        </w:rPr>
      </w:pPr>
    </w:p>
    <w:p w14:paraId="3134DDEB">
      <w:pPr>
        <w:spacing w:line="360" w:lineRule="auto"/>
        <w:jc w:val="both"/>
        <w:rPr>
          <w:b/>
          <w:bCs/>
        </w:rPr>
      </w:pPr>
    </w:p>
    <w:p w14:paraId="330B0150">
      <w:pPr>
        <w:spacing w:line="360" w:lineRule="auto"/>
        <w:ind w:left="0"/>
        <w:jc w:val="both"/>
        <w:rPr>
          <w:b/>
          <w:bCs/>
        </w:rPr>
      </w:pPr>
    </w:p>
    <w:p w14:paraId="48B40B97">
      <w:pPr>
        <w:spacing w:line="360" w:lineRule="auto"/>
        <w:ind w:left="0"/>
        <w:jc w:val="both"/>
        <w:rPr>
          <w:b/>
          <w:bCs/>
        </w:rPr>
      </w:pPr>
    </w:p>
    <w:p w14:paraId="44E4C47B">
      <w:pPr>
        <w:spacing w:line="360" w:lineRule="auto"/>
        <w:ind w:left="0"/>
        <w:jc w:val="both"/>
        <w:rPr>
          <w:b/>
          <w:bCs/>
        </w:rPr>
      </w:pPr>
    </w:p>
    <w:p w14:paraId="122A79CD">
      <w:pPr>
        <w:spacing w:line="360" w:lineRule="auto"/>
        <w:ind w:left="0"/>
        <w:jc w:val="both"/>
        <w:rPr>
          <w:b/>
          <w:bCs/>
          <w:i/>
          <w:iCs/>
        </w:rPr>
      </w:pPr>
    </w:p>
    <w:p w14:paraId="2C197376">
      <w:pPr>
        <w:spacing w:line="360" w:lineRule="auto"/>
        <w:ind w:left="2881"/>
        <w:jc w:val="both"/>
        <w:rPr>
          <w:b/>
          <w:bCs/>
        </w:rPr>
      </w:pPr>
      <w:r>
        <w:rPr>
          <w:b/>
          <w:bCs/>
          <w:i/>
          <w:iCs/>
        </w:rPr>
        <w:t xml:space="preserve">        Solution Process Result</w:t>
      </w:r>
    </w:p>
    <w:p w14:paraId="08830FB1">
      <w:pPr>
        <w:spacing w:line="360" w:lineRule="auto"/>
        <w:jc w:val="both"/>
        <w:rPr>
          <w:b/>
          <w:bCs/>
        </w:rPr>
      </w:pPr>
      <w:r>
        <w:rPr>
          <w:b/>
          <w:bCs/>
        </w:rPr>
        <w:t xml:space="preserve">Rational Function: 1  </w:t>
      </w:r>
      <m:oMath>
        <m:r>
          <m:rPr>
            <m:sty m:val="bi"/>
          </m:rPr>
          <w:rPr>
            <w:rFonts w:ascii="Cambria Math" w:hAnsi="Cambria Math"/>
          </w:rPr>
          <m:t>f(x) =</m:t>
        </m:r>
        <m:f>
          <m:fPr>
            <m:ctrlPr>
              <w:rPr>
                <w:rFonts w:ascii="Cambria Math" w:hAnsi="Cambria Math"/>
                <w:b/>
                <w:bCs/>
              </w:rPr>
            </m:ctrlPr>
          </m:fPr>
          <m:num>
            <m:r>
              <m:rPr>
                <m:sty m:val="bi"/>
              </m:rPr>
              <w:rPr>
                <w:rFonts w:ascii="Cambria Math" w:hAnsi="Cambria Math"/>
              </w:rPr>
              <m:t xml:space="preserve">x²−x−6 </m:t>
            </m:r>
            <m:ctrlPr>
              <w:rPr>
                <w:rFonts w:ascii="Cambria Math" w:hAnsi="Cambria Math"/>
                <w:b/>
                <w:bCs/>
              </w:rPr>
            </m:ctrlPr>
          </m:num>
          <m:den>
            <m:r>
              <m:rPr>
                <m:sty m:val="bi"/>
              </m:rPr>
              <w:rPr>
                <w:rFonts w:ascii="Cambria Math" w:hAnsi="Cambria Math"/>
              </w:rPr>
              <m:t>x−3</m:t>
            </m:r>
            <m:ctrlPr>
              <w:rPr>
                <w:rFonts w:ascii="Cambria Math" w:hAnsi="Cambria Math"/>
                <w:b/>
                <w:bCs/>
              </w:rPr>
            </m:ctrlPr>
          </m:den>
        </m:f>
      </m:oMath>
    </w:p>
    <w:p w14:paraId="2069568F">
      <w:pPr>
        <w:spacing w:line="360" w:lineRule="auto"/>
        <w:jc w:val="both"/>
        <w:rPr>
          <w:i/>
          <w:iCs/>
        </w:rPr>
      </w:pPr>
      <w:r>
        <w:rPr>
          <w:i/>
          <w:iCs/>
        </w:rPr>
        <w:tab/>
      </w:r>
      <w:r>
        <w:drawing>
          <wp:anchor distT="114300" distB="114300" distL="114300" distR="114300" simplePos="0" relativeHeight="251729920" behindDoc="0" locked="0" layoutInCell="1" allowOverlap="1">
            <wp:simplePos x="0" y="0"/>
            <wp:positionH relativeFrom="column">
              <wp:posOffset>3347720</wp:posOffset>
            </wp:positionH>
            <wp:positionV relativeFrom="paragraph">
              <wp:posOffset>114300</wp:posOffset>
            </wp:positionV>
            <wp:extent cx="2314575" cy="2962275"/>
            <wp:effectExtent l="0" t="0" r="0" b="0"/>
            <wp:wrapNone/>
            <wp:docPr id="134" name="image109.jpg"/>
            <wp:cNvGraphicFramePr/>
            <a:graphic xmlns:a="http://schemas.openxmlformats.org/drawingml/2006/main">
              <a:graphicData uri="http://schemas.openxmlformats.org/drawingml/2006/picture">
                <pic:pic xmlns:pic="http://schemas.openxmlformats.org/drawingml/2006/picture">
                  <pic:nvPicPr>
                    <pic:cNvPr id="134" name="image109.jpg"/>
                    <pic:cNvPicPr preferRelativeResize="0"/>
                  </pic:nvPicPr>
                  <pic:blipFill>
                    <a:blip r:embed="rId68"/>
                    <a:srcRect t="9051"/>
                    <a:stretch>
                      <a:fillRect/>
                    </a:stretch>
                  </pic:blipFill>
                  <pic:spPr>
                    <a:xfrm>
                      <a:off x="0" y="0"/>
                      <a:ext cx="2314575" cy="2962275"/>
                    </a:xfrm>
                    <a:prstGeom prst="rect">
                      <a:avLst/>
                    </a:prstGeom>
                  </pic:spPr>
                </pic:pic>
              </a:graphicData>
            </a:graphic>
          </wp:anchor>
        </w:drawing>
      </w:r>
      <w:r>
        <w:drawing>
          <wp:anchor distT="114300" distB="114300" distL="114300" distR="114300" simplePos="0" relativeHeight="251730944" behindDoc="0" locked="0" layoutInCell="1" allowOverlap="1">
            <wp:simplePos x="0" y="0"/>
            <wp:positionH relativeFrom="column">
              <wp:posOffset>276225</wp:posOffset>
            </wp:positionH>
            <wp:positionV relativeFrom="paragraph">
              <wp:posOffset>114300</wp:posOffset>
            </wp:positionV>
            <wp:extent cx="2834005" cy="3009265"/>
            <wp:effectExtent l="0" t="0" r="0" b="0"/>
            <wp:wrapNone/>
            <wp:docPr id="90" name="image66.jpg"/>
            <wp:cNvGraphicFramePr/>
            <a:graphic xmlns:a="http://schemas.openxmlformats.org/drawingml/2006/main">
              <a:graphicData uri="http://schemas.openxmlformats.org/drawingml/2006/picture">
                <pic:pic xmlns:pic="http://schemas.openxmlformats.org/drawingml/2006/picture">
                  <pic:nvPicPr>
                    <pic:cNvPr id="90" name="image66.jpg"/>
                    <pic:cNvPicPr preferRelativeResize="0"/>
                  </pic:nvPicPr>
                  <pic:blipFill>
                    <a:blip r:embed="rId69"/>
                    <a:srcRect l="10740" t="14484" r="3332" b="16859"/>
                    <a:stretch>
                      <a:fillRect/>
                    </a:stretch>
                  </pic:blipFill>
                  <pic:spPr>
                    <a:xfrm>
                      <a:off x="0" y="0"/>
                      <a:ext cx="2833688" cy="3009500"/>
                    </a:xfrm>
                    <a:prstGeom prst="rect">
                      <a:avLst/>
                    </a:prstGeom>
                  </pic:spPr>
                </pic:pic>
              </a:graphicData>
            </a:graphic>
          </wp:anchor>
        </w:drawing>
      </w:r>
    </w:p>
    <w:p w14:paraId="5D470A07">
      <w:pPr>
        <w:spacing w:line="360" w:lineRule="auto"/>
        <w:jc w:val="both"/>
        <w:rPr>
          <w:i/>
          <w:iCs/>
        </w:rPr>
      </w:pPr>
    </w:p>
    <w:p w14:paraId="3ED6C5C0">
      <w:pPr>
        <w:spacing w:line="360" w:lineRule="auto"/>
        <w:jc w:val="both"/>
        <w:rPr>
          <w:i/>
          <w:iCs/>
        </w:rPr>
      </w:pPr>
    </w:p>
    <w:p w14:paraId="118204F8">
      <w:pPr>
        <w:spacing w:line="360" w:lineRule="auto"/>
        <w:jc w:val="both"/>
        <w:rPr>
          <w:i/>
          <w:iCs/>
        </w:rPr>
      </w:pPr>
    </w:p>
    <w:p w14:paraId="4E9FD761">
      <w:pPr>
        <w:spacing w:line="360" w:lineRule="auto"/>
        <w:jc w:val="both"/>
        <w:rPr>
          <w:i/>
          <w:iCs/>
        </w:rPr>
      </w:pPr>
    </w:p>
    <w:p w14:paraId="4856E23F">
      <w:pPr>
        <w:spacing w:line="360" w:lineRule="auto"/>
        <w:jc w:val="both"/>
        <w:rPr>
          <w:i/>
          <w:iCs/>
        </w:rPr>
      </w:pPr>
    </w:p>
    <w:p w14:paraId="656538CD">
      <w:pPr>
        <w:spacing w:line="360" w:lineRule="auto"/>
        <w:jc w:val="both"/>
        <w:rPr>
          <w:i/>
          <w:iCs/>
        </w:rPr>
      </w:pPr>
    </w:p>
    <w:p w14:paraId="6A052ADE">
      <w:pPr>
        <w:spacing w:line="360" w:lineRule="auto"/>
        <w:jc w:val="both"/>
        <w:rPr>
          <w:i/>
          <w:iCs/>
        </w:rPr>
      </w:pPr>
    </w:p>
    <w:p w14:paraId="3BB3788F">
      <w:pPr>
        <w:spacing w:line="360" w:lineRule="auto"/>
        <w:jc w:val="both"/>
        <w:rPr>
          <w:i/>
          <w:iCs/>
        </w:rPr>
      </w:pPr>
    </w:p>
    <w:p w14:paraId="27EAEF26">
      <w:pPr>
        <w:spacing w:line="360" w:lineRule="auto"/>
        <w:jc w:val="both"/>
        <w:rPr>
          <w:i/>
          <w:iCs/>
        </w:rPr>
      </w:pPr>
    </w:p>
    <w:p w14:paraId="0C980C92">
      <w:pPr>
        <w:spacing w:line="360" w:lineRule="auto"/>
        <w:jc w:val="both"/>
        <w:rPr>
          <w:i/>
          <w:iCs/>
        </w:rPr>
      </w:pPr>
    </w:p>
    <w:p w14:paraId="09255BAA">
      <w:pPr>
        <w:spacing w:line="360" w:lineRule="auto"/>
        <w:jc w:val="both"/>
        <w:rPr>
          <w:i/>
          <w:iCs/>
        </w:rPr>
      </w:pPr>
    </w:p>
    <w:p w14:paraId="2FD112D0">
      <w:pPr>
        <w:spacing w:line="360" w:lineRule="auto"/>
        <w:ind w:left="0"/>
        <w:jc w:val="both"/>
        <w:rPr>
          <w:b/>
          <w:bCs/>
        </w:rPr>
      </w:pPr>
      <w:r>
        <w:rPr>
          <w:i/>
          <w:iCs/>
        </w:rPr>
        <w:t xml:space="preserve">                            </w:t>
      </w:r>
      <w:r>
        <w:rPr>
          <w:b/>
          <w:bCs/>
        </w:rPr>
        <w:t xml:space="preserve"> Manual computation</w:t>
      </w:r>
      <w:r>
        <w:rPr>
          <w:b/>
          <w:bCs/>
        </w:rPr>
        <w:tab/>
      </w:r>
      <w:r>
        <w:rPr>
          <w:b/>
          <w:bCs/>
        </w:rPr>
        <w:tab/>
      </w:r>
      <w:r>
        <w:rPr>
          <w:b/>
          <w:bCs/>
        </w:rPr>
        <w:tab/>
      </w:r>
      <w:r>
        <w:rPr>
          <w:b/>
          <w:bCs/>
        </w:rPr>
        <w:t xml:space="preserve">         Graph by Desmos </w:t>
      </w:r>
    </w:p>
    <w:p w14:paraId="24AC4707">
      <w:pPr>
        <w:spacing w:line="360" w:lineRule="auto"/>
        <w:ind w:left="0"/>
        <w:jc w:val="both"/>
        <w:rPr>
          <w:b/>
          <w:bCs/>
        </w:rPr>
      </w:pPr>
      <w:r>
        <w:drawing>
          <wp:anchor distT="114300" distB="114300" distL="114300" distR="114300" simplePos="0" relativeHeight="251731968" behindDoc="0" locked="0" layoutInCell="1" allowOverlap="1">
            <wp:simplePos x="0" y="0"/>
            <wp:positionH relativeFrom="column">
              <wp:posOffset>486410</wp:posOffset>
            </wp:positionH>
            <wp:positionV relativeFrom="paragraph">
              <wp:posOffset>238125</wp:posOffset>
            </wp:positionV>
            <wp:extent cx="4657725" cy="2400300"/>
            <wp:effectExtent l="0" t="0" r="0" b="0"/>
            <wp:wrapNone/>
            <wp:docPr id="89" name="image64.png"/>
            <wp:cNvGraphicFramePr/>
            <a:graphic xmlns:a="http://schemas.openxmlformats.org/drawingml/2006/main">
              <a:graphicData uri="http://schemas.openxmlformats.org/drawingml/2006/picture">
                <pic:pic xmlns:pic="http://schemas.openxmlformats.org/drawingml/2006/picture">
                  <pic:nvPicPr>
                    <pic:cNvPr id="89" name="image64.png"/>
                    <pic:cNvPicPr preferRelativeResize="0"/>
                  </pic:nvPicPr>
                  <pic:blipFill>
                    <a:blip r:embed="rId70"/>
                    <a:srcRect/>
                    <a:stretch>
                      <a:fillRect/>
                    </a:stretch>
                  </pic:blipFill>
                  <pic:spPr>
                    <a:xfrm>
                      <a:off x="0" y="0"/>
                      <a:ext cx="4657725" cy="2400300"/>
                    </a:xfrm>
                    <a:prstGeom prst="rect">
                      <a:avLst/>
                    </a:prstGeom>
                  </pic:spPr>
                </pic:pic>
              </a:graphicData>
            </a:graphic>
          </wp:anchor>
        </w:drawing>
      </w:r>
    </w:p>
    <w:p w14:paraId="4C664B9D">
      <w:pPr>
        <w:spacing w:line="360" w:lineRule="auto"/>
        <w:ind w:left="0"/>
        <w:jc w:val="both"/>
        <w:rPr>
          <w:b/>
          <w:bCs/>
        </w:rPr>
      </w:pPr>
    </w:p>
    <w:p w14:paraId="227A3B31">
      <w:pPr>
        <w:spacing w:line="360" w:lineRule="auto"/>
        <w:ind w:left="0"/>
        <w:jc w:val="both"/>
        <w:rPr>
          <w:b/>
          <w:bCs/>
        </w:rPr>
      </w:pPr>
    </w:p>
    <w:p w14:paraId="41B79ECD">
      <w:pPr>
        <w:spacing w:line="360" w:lineRule="auto"/>
        <w:jc w:val="both"/>
        <w:rPr>
          <w:b/>
          <w:bCs/>
        </w:rPr>
      </w:pPr>
    </w:p>
    <w:p w14:paraId="11D7A67D">
      <w:pPr>
        <w:spacing w:line="360" w:lineRule="auto"/>
        <w:jc w:val="both"/>
        <w:rPr>
          <w:b/>
          <w:bCs/>
        </w:rPr>
      </w:pPr>
    </w:p>
    <w:p w14:paraId="0C2E74DE">
      <w:pPr>
        <w:spacing w:line="360" w:lineRule="auto"/>
        <w:jc w:val="both"/>
        <w:rPr>
          <w:i/>
          <w:iCs/>
        </w:rPr>
      </w:pPr>
    </w:p>
    <w:p w14:paraId="2F8DED2C">
      <w:pPr>
        <w:spacing w:line="360" w:lineRule="auto"/>
        <w:jc w:val="both"/>
        <w:rPr>
          <w:i/>
          <w:iCs/>
        </w:rPr>
      </w:pPr>
    </w:p>
    <w:p w14:paraId="38EF4A0B">
      <w:pPr>
        <w:spacing w:line="360" w:lineRule="auto"/>
        <w:jc w:val="both"/>
        <w:rPr>
          <w:i/>
          <w:iCs/>
        </w:rPr>
      </w:pPr>
    </w:p>
    <w:p w14:paraId="331B71E3">
      <w:pPr>
        <w:spacing w:line="360" w:lineRule="auto"/>
        <w:jc w:val="both"/>
        <w:rPr>
          <w:i/>
          <w:iCs/>
        </w:rPr>
      </w:pPr>
    </w:p>
    <w:p w14:paraId="154380BB">
      <w:pPr>
        <w:spacing w:line="360" w:lineRule="auto"/>
        <w:ind w:left="0"/>
        <w:jc w:val="both"/>
        <w:rPr>
          <w:i/>
          <w:iCs/>
        </w:rPr>
      </w:pPr>
    </w:p>
    <w:p w14:paraId="74DA2494">
      <w:pPr>
        <w:spacing w:line="360" w:lineRule="auto"/>
        <w:jc w:val="both"/>
        <w:rPr>
          <w:i/>
          <w:iCs/>
        </w:rPr>
      </w:pPr>
      <w:r>
        <w:drawing>
          <wp:anchor distT="114300" distB="114300" distL="114300" distR="114300" simplePos="0" relativeHeight="251732992" behindDoc="0" locked="0" layoutInCell="1" allowOverlap="1">
            <wp:simplePos x="0" y="0"/>
            <wp:positionH relativeFrom="column">
              <wp:posOffset>567690</wp:posOffset>
            </wp:positionH>
            <wp:positionV relativeFrom="paragraph">
              <wp:posOffset>190500</wp:posOffset>
            </wp:positionV>
            <wp:extent cx="4572635" cy="2290445"/>
            <wp:effectExtent l="0" t="0" r="0" b="0"/>
            <wp:wrapNone/>
            <wp:docPr id="96" name="image73.png"/>
            <wp:cNvGraphicFramePr/>
            <a:graphic xmlns:a="http://schemas.openxmlformats.org/drawingml/2006/main">
              <a:graphicData uri="http://schemas.openxmlformats.org/drawingml/2006/picture">
                <pic:pic xmlns:pic="http://schemas.openxmlformats.org/drawingml/2006/picture">
                  <pic:nvPicPr>
                    <pic:cNvPr id="96" name="image73.png"/>
                    <pic:cNvPicPr preferRelativeResize="0"/>
                  </pic:nvPicPr>
                  <pic:blipFill>
                    <a:blip r:embed="rId71"/>
                    <a:srcRect/>
                    <a:stretch>
                      <a:fillRect/>
                    </a:stretch>
                  </pic:blipFill>
                  <pic:spPr>
                    <a:xfrm>
                      <a:off x="0" y="0"/>
                      <a:ext cx="4572903" cy="2290269"/>
                    </a:xfrm>
                    <a:prstGeom prst="rect">
                      <a:avLst/>
                    </a:prstGeom>
                  </pic:spPr>
                </pic:pic>
              </a:graphicData>
            </a:graphic>
          </wp:anchor>
        </w:drawing>
      </w:r>
    </w:p>
    <w:p w14:paraId="20726A98">
      <w:pPr>
        <w:spacing w:line="360" w:lineRule="auto"/>
        <w:jc w:val="both"/>
        <w:rPr>
          <w:i/>
          <w:iCs/>
        </w:rPr>
      </w:pPr>
    </w:p>
    <w:p w14:paraId="2B863C6B">
      <w:pPr>
        <w:spacing w:line="360" w:lineRule="auto"/>
        <w:jc w:val="both"/>
        <w:rPr>
          <w:i/>
          <w:iCs/>
        </w:rPr>
      </w:pPr>
    </w:p>
    <w:p w14:paraId="46AC1CF9">
      <w:pPr>
        <w:spacing w:line="360" w:lineRule="auto"/>
        <w:jc w:val="both"/>
        <w:rPr>
          <w:i/>
          <w:iCs/>
        </w:rPr>
      </w:pPr>
    </w:p>
    <w:p w14:paraId="184ADF26">
      <w:pPr>
        <w:spacing w:line="360" w:lineRule="auto"/>
        <w:jc w:val="both"/>
        <w:rPr>
          <w:i/>
          <w:iCs/>
        </w:rPr>
      </w:pPr>
    </w:p>
    <w:p w14:paraId="6BAC5DF7">
      <w:pPr>
        <w:spacing w:line="360" w:lineRule="auto"/>
        <w:jc w:val="both"/>
        <w:rPr>
          <w:i/>
          <w:iCs/>
        </w:rPr>
      </w:pPr>
    </w:p>
    <w:p w14:paraId="6871E590">
      <w:pPr>
        <w:spacing w:line="360" w:lineRule="auto"/>
        <w:jc w:val="both"/>
        <w:rPr>
          <w:i/>
          <w:iCs/>
        </w:rPr>
      </w:pPr>
    </w:p>
    <w:p w14:paraId="1A92B996">
      <w:pPr>
        <w:spacing w:line="360" w:lineRule="auto"/>
        <w:ind w:left="0"/>
        <w:jc w:val="both"/>
        <w:rPr>
          <w:i/>
          <w:iCs/>
        </w:rPr>
      </w:pPr>
    </w:p>
    <w:p w14:paraId="4A41F7C0">
      <w:pPr>
        <w:spacing w:line="360" w:lineRule="auto"/>
        <w:ind w:left="0"/>
        <w:jc w:val="both"/>
        <w:rPr>
          <w:i/>
          <w:iCs/>
        </w:rPr>
      </w:pPr>
    </w:p>
    <w:p w14:paraId="267E7866">
      <w:pPr>
        <w:spacing w:line="360" w:lineRule="auto"/>
        <w:jc w:val="both"/>
        <w:rPr>
          <w:b/>
          <w:bCs/>
        </w:rPr>
      </w:pPr>
      <w:r>
        <w:drawing>
          <wp:anchor distT="114300" distB="114300" distL="114300" distR="114300" simplePos="0" relativeHeight="251734016" behindDoc="0" locked="0" layoutInCell="1" allowOverlap="1">
            <wp:simplePos x="0" y="0"/>
            <wp:positionH relativeFrom="column">
              <wp:posOffset>2971800</wp:posOffset>
            </wp:positionH>
            <wp:positionV relativeFrom="paragraph">
              <wp:posOffset>238125</wp:posOffset>
            </wp:positionV>
            <wp:extent cx="3067050" cy="2495550"/>
            <wp:effectExtent l="0" t="0" r="0" b="0"/>
            <wp:wrapNone/>
            <wp:docPr id="95" name="image50.png"/>
            <wp:cNvGraphicFramePr/>
            <a:graphic xmlns:a="http://schemas.openxmlformats.org/drawingml/2006/main">
              <a:graphicData uri="http://schemas.openxmlformats.org/drawingml/2006/picture">
                <pic:pic xmlns:pic="http://schemas.openxmlformats.org/drawingml/2006/picture">
                  <pic:nvPicPr>
                    <pic:cNvPr id="95" name="image50.png"/>
                    <pic:cNvPicPr preferRelativeResize="0"/>
                  </pic:nvPicPr>
                  <pic:blipFill>
                    <a:blip r:embed="rId72"/>
                    <a:srcRect/>
                    <a:stretch>
                      <a:fillRect/>
                    </a:stretch>
                  </pic:blipFill>
                  <pic:spPr>
                    <a:xfrm>
                      <a:off x="0" y="0"/>
                      <a:ext cx="3067050" cy="2495550"/>
                    </a:xfrm>
                    <a:prstGeom prst="rect">
                      <a:avLst/>
                    </a:prstGeom>
                  </pic:spPr>
                </pic:pic>
              </a:graphicData>
            </a:graphic>
          </wp:anchor>
        </w:drawing>
      </w:r>
      <w:r>
        <w:drawing>
          <wp:anchor distT="114300" distB="114300" distL="114300" distR="114300" simplePos="0" relativeHeight="251735040" behindDoc="0" locked="0" layoutInCell="1" allowOverlap="1">
            <wp:simplePos x="0" y="0"/>
            <wp:positionH relativeFrom="column">
              <wp:posOffset>-113665</wp:posOffset>
            </wp:positionH>
            <wp:positionV relativeFrom="paragraph">
              <wp:posOffset>240030</wp:posOffset>
            </wp:positionV>
            <wp:extent cx="2994025" cy="2492375"/>
            <wp:effectExtent l="0" t="0" r="0" b="0"/>
            <wp:wrapNone/>
            <wp:docPr id="94" name="image70.png"/>
            <wp:cNvGraphicFramePr/>
            <a:graphic xmlns:a="http://schemas.openxmlformats.org/drawingml/2006/main">
              <a:graphicData uri="http://schemas.openxmlformats.org/drawingml/2006/picture">
                <pic:pic xmlns:pic="http://schemas.openxmlformats.org/drawingml/2006/picture">
                  <pic:nvPicPr>
                    <pic:cNvPr id="94" name="image70.png"/>
                    <pic:cNvPicPr preferRelativeResize="0"/>
                  </pic:nvPicPr>
                  <pic:blipFill>
                    <a:blip r:embed="rId73"/>
                    <a:srcRect/>
                    <a:stretch>
                      <a:fillRect/>
                    </a:stretch>
                  </pic:blipFill>
                  <pic:spPr>
                    <a:xfrm>
                      <a:off x="0" y="0"/>
                      <a:ext cx="2993804" cy="2492095"/>
                    </a:xfrm>
                    <a:prstGeom prst="rect">
                      <a:avLst/>
                    </a:prstGeom>
                  </pic:spPr>
                </pic:pic>
              </a:graphicData>
            </a:graphic>
          </wp:anchor>
        </w:drawing>
      </w:r>
    </w:p>
    <w:p w14:paraId="188D04A6">
      <w:pPr>
        <w:spacing w:line="360" w:lineRule="auto"/>
        <w:jc w:val="both"/>
        <w:rPr>
          <w:b/>
          <w:bCs/>
        </w:rPr>
      </w:pPr>
    </w:p>
    <w:p w14:paraId="7B83CEC8">
      <w:pPr>
        <w:spacing w:line="360" w:lineRule="auto"/>
        <w:jc w:val="both"/>
        <w:rPr>
          <w:b/>
          <w:bCs/>
        </w:rPr>
      </w:pPr>
    </w:p>
    <w:p w14:paraId="0605079B">
      <w:pPr>
        <w:spacing w:line="360" w:lineRule="auto"/>
        <w:jc w:val="both"/>
        <w:rPr>
          <w:b/>
          <w:bCs/>
        </w:rPr>
      </w:pPr>
    </w:p>
    <w:p w14:paraId="5EFAE38B">
      <w:pPr>
        <w:spacing w:line="360" w:lineRule="auto"/>
        <w:jc w:val="both"/>
        <w:rPr>
          <w:b/>
          <w:bCs/>
        </w:rPr>
      </w:pPr>
    </w:p>
    <w:p w14:paraId="4B464F94">
      <w:pPr>
        <w:spacing w:line="360" w:lineRule="auto"/>
        <w:jc w:val="both"/>
        <w:rPr>
          <w:b/>
          <w:bCs/>
        </w:rPr>
      </w:pPr>
    </w:p>
    <w:p w14:paraId="2CDD3118">
      <w:pPr>
        <w:spacing w:line="360" w:lineRule="auto"/>
        <w:jc w:val="both"/>
        <w:rPr>
          <w:b/>
          <w:bCs/>
        </w:rPr>
      </w:pPr>
    </w:p>
    <w:p w14:paraId="7223ACBC">
      <w:pPr>
        <w:spacing w:line="360" w:lineRule="auto"/>
        <w:jc w:val="both"/>
        <w:rPr>
          <w:b/>
          <w:bCs/>
        </w:rPr>
      </w:pPr>
    </w:p>
    <w:p w14:paraId="1214052C">
      <w:pPr>
        <w:spacing w:line="360" w:lineRule="auto"/>
        <w:ind w:left="0"/>
        <w:jc w:val="both"/>
        <w:rPr>
          <w:b/>
          <w:bCs/>
        </w:rPr>
      </w:pPr>
    </w:p>
    <w:p w14:paraId="0AFD033B">
      <w:pPr>
        <w:spacing w:line="360" w:lineRule="auto"/>
        <w:jc w:val="both"/>
        <w:rPr>
          <w:b/>
          <w:bCs/>
        </w:rPr>
      </w:pPr>
    </w:p>
    <w:p w14:paraId="59E809C9">
      <w:pPr>
        <w:spacing w:line="360" w:lineRule="auto"/>
        <w:jc w:val="both"/>
        <w:rPr>
          <w:b/>
          <w:bCs/>
        </w:rPr>
      </w:pPr>
      <w:r>
        <w:drawing>
          <wp:anchor distT="114300" distB="114300" distL="114300" distR="114300" simplePos="0" relativeHeight="251736064" behindDoc="0" locked="0" layoutInCell="1" allowOverlap="1">
            <wp:simplePos x="0" y="0"/>
            <wp:positionH relativeFrom="column">
              <wp:posOffset>3028950</wp:posOffset>
            </wp:positionH>
            <wp:positionV relativeFrom="paragraph">
              <wp:posOffset>447675</wp:posOffset>
            </wp:positionV>
            <wp:extent cx="2990850" cy="2314575"/>
            <wp:effectExtent l="0" t="0" r="0" b="0"/>
            <wp:wrapNone/>
            <wp:docPr id="93" name="image68.png"/>
            <wp:cNvGraphicFramePr/>
            <a:graphic xmlns:a="http://schemas.openxmlformats.org/drawingml/2006/main">
              <a:graphicData uri="http://schemas.openxmlformats.org/drawingml/2006/picture">
                <pic:pic xmlns:pic="http://schemas.openxmlformats.org/drawingml/2006/picture">
                  <pic:nvPicPr>
                    <pic:cNvPr id="93" name="image68.png"/>
                    <pic:cNvPicPr preferRelativeResize="0"/>
                  </pic:nvPicPr>
                  <pic:blipFill>
                    <a:blip r:embed="rId74"/>
                    <a:srcRect/>
                    <a:stretch>
                      <a:fillRect/>
                    </a:stretch>
                  </pic:blipFill>
                  <pic:spPr>
                    <a:xfrm>
                      <a:off x="0" y="0"/>
                      <a:ext cx="2990850" cy="2314575"/>
                    </a:xfrm>
                    <a:prstGeom prst="rect">
                      <a:avLst/>
                    </a:prstGeom>
                  </pic:spPr>
                </pic:pic>
              </a:graphicData>
            </a:graphic>
          </wp:anchor>
        </w:drawing>
      </w:r>
      <w:r>
        <w:drawing>
          <wp:anchor distT="114300" distB="114300" distL="114300" distR="114300" simplePos="0" relativeHeight="251737088" behindDoc="0" locked="0" layoutInCell="1" allowOverlap="1">
            <wp:simplePos x="0" y="0"/>
            <wp:positionH relativeFrom="column">
              <wp:posOffset>-151765</wp:posOffset>
            </wp:positionH>
            <wp:positionV relativeFrom="paragraph">
              <wp:posOffset>447675</wp:posOffset>
            </wp:positionV>
            <wp:extent cx="3067050" cy="2312670"/>
            <wp:effectExtent l="0" t="0" r="0" b="0"/>
            <wp:wrapNone/>
            <wp:docPr id="82" name="image50.png"/>
            <wp:cNvGraphicFramePr/>
            <a:graphic xmlns:a="http://schemas.openxmlformats.org/drawingml/2006/main">
              <a:graphicData uri="http://schemas.openxmlformats.org/drawingml/2006/picture">
                <pic:pic xmlns:pic="http://schemas.openxmlformats.org/drawingml/2006/picture">
                  <pic:nvPicPr>
                    <pic:cNvPr id="82" name="image50.png"/>
                    <pic:cNvPicPr preferRelativeResize="0"/>
                  </pic:nvPicPr>
                  <pic:blipFill>
                    <a:blip r:embed="rId72"/>
                    <a:srcRect/>
                    <a:stretch>
                      <a:fillRect/>
                    </a:stretch>
                  </pic:blipFill>
                  <pic:spPr>
                    <a:xfrm>
                      <a:off x="0" y="0"/>
                      <a:ext cx="3067050" cy="2312546"/>
                    </a:xfrm>
                    <a:prstGeom prst="rect">
                      <a:avLst/>
                    </a:prstGeom>
                  </pic:spPr>
                </pic:pic>
              </a:graphicData>
            </a:graphic>
          </wp:anchor>
        </w:drawing>
      </w:r>
    </w:p>
    <w:p w14:paraId="4FADBF27">
      <w:pPr>
        <w:spacing w:line="360" w:lineRule="auto"/>
        <w:jc w:val="both"/>
        <w:rPr>
          <w:b/>
          <w:bCs/>
        </w:rPr>
      </w:pPr>
    </w:p>
    <w:p w14:paraId="362D1B37">
      <w:pPr>
        <w:spacing w:line="360" w:lineRule="auto"/>
        <w:jc w:val="both"/>
        <w:rPr>
          <w:b/>
          <w:bCs/>
        </w:rPr>
      </w:pPr>
    </w:p>
    <w:p w14:paraId="378B2E7B">
      <w:pPr>
        <w:spacing w:line="360" w:lineRule="auto"/>
        <w:jc w:val="both"/>
        <w:rPr>
          <w:b/>
          <w:bCs/>
        </w:rPr>
      </w:pPr>
    </w:p>
    <w:p w14:paraId="06D79BD0">
      <w:pPr>
        <w:spacing w:line="360" w:lineRule="auto"/>
        <w:jc w:val="both"/>
        <w:rPr>
          <w:b/>
          <w:bCs/>
        </w:rPr>
      </w:pPr>
    </w:p>
    <w:p w14:paraId="33EE6092">
      <w:pPr>
        <w:spacing w:line="360" w:lineRule="auto"/>
        <w:jc w:val="both"/>
        <w:rPr>
          <w:b/>
          <w:bCs/>
        </w:rPr>
      </w:pPr>
    </w:p>
    <w:p w14:paraId="12C8EA9D">
      <w:pPr>
        <w:spacing w:line="360" w:lineRule="auto"/>
        <w:jc w:val="both"/>
        <w:rPr>
          <w:b/>
          <w:bCs/>
        </w:rPr>
      </w:pPr>
    </w:p>
    <w:p w14:paraId="5A959950">
      <w:pPr>
        <w:spacing w:line="360" w:lineRule="auto"/>
        <w:jc w:val="both"/>
        <w:rPr>
          <w:b/>
          <w:bCs/>
        </w:rPr>
      </w:pPr>
    </w:p>
    <w:p w14:paraId="65C0600A">
      <w:pPr>
        <w:spacing w:line="360" w:lineRule="auto"/>
        <w:jc w:val="both"/>
        <w:rPr>
          <w:b/>
          <w:bCs/>
        </w:rPr>
      </w:pPr>
    </w:p>
    <w:p w14:paraId="70B74295">
      <w:pPr>
        <w:spacing w:line="360" w:lineRule="auto"/>
        <w:jc w:val="both"/>
        <w:rPr>
          <w:b/>
          <w:bCs/>
        </w:rPr>
      </w:pPr>
    </w:p>
    <w:p w14:paraId="58B9FE93">
      <w:pPr>
        <w:spacing w:line="360" w:lineRule="auto"/>
        <w:jc w:val="both"/>
        <w:rPr>
          <w:b/>
          <w:bCs/>
        </w:rPr>
      </w:pPr>
    </w:p>
    <w:p w14:paraId="3F3655B4">
      <w:pPr>
        <w:spacing w:line="360" w:lineRule="auto"/>
        <w:jc w:val="both"/>
        <w:rPr>
          <w:b/>
          <w:bCs/>
        </w:rPr>
      </w:pPr>
      <w:r>
        <w:drawing>
          <wp:anchor distT="114300" distB="114300" distL="114300" distR="114300" simplePos="0" relativeHeight="251738112" behindDoc="0" locked="0" layoutInCell="1" allowOverlap="1">
            <wp:simplePos x="0" y="0"/>
            <wp:positionH relativeFrom="column">
              <wp:posOffset>-247015</wp:posOffset>
            </wp:positionH>
            <wp:positionV relativeFrom="paragraph">
              <wp:posOffset>213360</wp:posOffset>
            </wp:positionV>
            <wp:extent cx="3067050" cy="2361565"/>
            <wp:effectExtent l="0" t="0" r="0" b="0"/>
            <wp:wrapNone/>
            <wp:docPr id="81" name="image55.png"/>
            <wp:cNvGraphicFramePr/>
            <a:graphic xmlns:a="http://schemas.openxmlformats.org/drawingml/2006/main">
              <a:graphicData uri="http://schemas.openxmlformats.org/drawingml/2006/picture">
                <pic:pic xmlns:pic="http://schemas.openxmlformats.org/drawingml/2006/picture">
                  <pic:nvPicPr>
                    <pic:cNvPr id="81" name="image55.png"/>
                    <pic:cNvPicPr preferRelativeResize="0"/>
                  </pic:nvPicPr>
                  <pic:blipFill>
                    <a:blip r:embed="rId75"/>
                    <a:srcRect/>
                    <a:stretch>
                      <a:fillRect/>
                    </a:stretch>
                  </pic:blipFill>
                  <pic:spPr>
                    <a:xfrm>
                      <a:off x="0" y="0"/>
                      <a:ext cx="3067050" cy="2361597"/>
                    </a:xfrm>
                    <a:prstGeom prst="rect">
                      <a:avLst/>
                    </a:prstGeom>
                  </pic:spPr>
                </pic:pic>
              </a:graphicData>
            </a:graphic>
          </wp:anchor>
        </w:drawing>
      </w:r>
      <w:r>
        <w:drawing>
          <wp:anchor distT="114300" distB="114300" distL="114300" distR="114300" simplePos="0" relativeHeight="251739136" behindDoc="0" locked="0" layoutInCell="1" allowOverlap="1">
            <wp:simplePos x="0" y="0"/>
            <wp:positionH relativeFrom="column">
              <wp:posOffset>3028950</wp:posOffset>
            </wp:positionH>
            <wp:positionV relativeFrom="paragraph">
              <wp:posOffset>213360</wp:posOffset>
            </wp:positionV>
            <wp:extent cx="2952750" cy="2314575"/>
            <wp:effectExtent l="0" t="0" r="0" b="0"/>
            <wp:wrapNone/>
            <wp:docPr id="80" name="image52.png"/>
            <wp:cNvGraphicFramePr/>
            <a:graphic xmlns:a="http://schemas.openxmlformats.org/drawingml/2006/main">
              <a:graphicData uri="http://schemas.openxmlformats.org/drawingml/2006/picture">
                <pic:pic xmlns:pic="http://schemas.openxmlformats.org/drawingml/2006/picture">
                  <pic:nvPicPr>
                    <pic:cNvPr id="80" name="image52.png"/>
                    <pic:cNvPicPr preferRelativeResize="0"/>
                  </pic:nvPicPr>
                  <pic:blipFill>
                    <a:blip r:embed="rId76"/>
                    <a:srcRect/>
                    <a:stretch>
                      <a:fillRect/>
                    </a:stretch>
                  </pic:blipFill>
                  <pic:spPr>
                    <a:xfrm>
                      <a:off x="0" y="0"/>
                      <a:ext cx="2952750" cy="2314575"/>
                    </a:xfrm>
                    <a:prstGeom prst="rect">
                      <a:avLst/>
                    </a:prstGeom>
                  </pic:spPr>
                </pic:pic>
              </a:graphicData>
            </a:graphic>
          </wp:anchor>
        </w:drawing>
      </w:r>
    </w:p>
    <w:p w14:paraId="4C7ADE03">
      <w:pPr>
        <w:spacing w:line="360" w:lineRule="auto"/>
        <w:jc w:val="both"/>
        <w:rPr>
          <w:b/>
          <w:bCs/>
        </w:rPr>
      </w:pPr>
    </w:p>
    <w:p w14:paraId="335FA606">
      <w:pPr>
        <w:spacing w:line="360" w:lineRule="auto"/>
        <w:jc w:val="both"/>
        <w:rPr>
          <w:b/>
          <w:bCs/>
        </w:rPr>
      </w:pPr>
    </w:p>
    <w:p w14:paraId="61135948">
      <w:pPr>
        <w:spacing w:line="360" w:lineRule="auto"/>
        <w:jc w:val="both"/>
        <w:rPr>
          <w:b/>
          <w:bCs/>
        </w:rPr>
      </w:pPr>
    </w:p>
    <w:p w14:paraId="78EB5051">
      <w:pPr>
        <w:spacing w:line="360" w:lineRule="auto"/>
        <w:ind w:left="0"/>
        <w:jc w:val="both"/>
        <w:rPr>
          <w:b/>
          <w:bCs/>
        </w:rPr>
      </w:pPr>
    </w:p>
    <w:p w14:paraId="58FC138C">
      <w:pPr>
        <w:spacing w:line="360" w:lineRule="auto"/>
        <w:ind w:left="0"/>
        <w:jc w:val="both"/>
        <w:rPr>
          <w:b/>
          <w:bCs/>
        </w:rPr>
      </w:pPr>
    </w:p>
    <w:p w14:paraId="17C1CC7C">
      <w:pPr>
        <w:spacing w:line="360" w:lineRule="auto"/>
        <w:ind w:left="0"/>
        <w:jc w:val="both"/>
        <w:rPr>
          <w:b/>
          <w:bCs/>
        </w:rPr>
      </w:pPr>
    </w:p>
    <w:p w14:paraId="31748A28">
      <w:pPr>
        <w:spacing w:line="360" w:lineRule="auto"/>
        <w:ind w:left="0"/>
        <w:jc w:val="both"/>
        <w:rPr>
          <w:b/>
          <w:bCs/>
        </w:rPr>
      </w:pPr>
    </w:p>
    <w:p w14:paraId="5A5DEB89">
      <w:pPr>
        <w:spacing w:line="360" w:lineRule="auto"/>
        <w:jc w:val="both"/>
        <w:rPr>
          <w:b/>
          <w:bCs/>
        </w:rPr>
      </w:pPr>
    </w:p>
    <w:p w14:paraId="01211FA3">
      <w:pPr>
        <w:spacing w:line="360" w:lineRule="auto"/>
        <w:jc w:val="both"/>
        <w:rPr>
          <w:b/>
          <w:bCs/>
        </w:rPr>
      </w:pPr>
    </w:p>
    <w:p w14:paraId="3B0A54D7">
      <w:pPr>
        <w:spacing w:after="3"/>
        <w:ind w:left="0" w:right="1049"/>
        <w:jc w:val="both"/>
        <w:rPr>
          <w:b/>
          <w:bCs/>
        </w:rPr>
      </w:pPr>
    </w:p>
    <w:p w14:paraId="457D2E4C">
      <w:pPr>
        <w:spacing w:after="3"/>
        <w:ind w:left="0" w:right="1049"/>
        <w:jc w:val="center"/>
        <w:rPr>
          <w:b/>
          <w:bCs/>
          <w:i/>
          <w:iCs/>
        </w:rPr>
      </w:pPr>
      <w:r>
        <w:rPr>
          <w:i/>
          <w:iCs/>
        </w:rPr>
        <w:t xml:space="preserve">  Comparison of Solving and Graphing Manually vs. Using the Device</w:t>
      </w:r>
      <w:r>
        <w:rPr>
          <w:b/>
          <w:bCs/>
          <w:i/>
          <w:iCs/>
        </w:rPr>
        <w:t xml:space="preserve"> </w:t>
      </w:r>
    </w:p>
    <w:p w14:paraId="6DF2CA30">
      <w:pPr>
        <w:spacing w:line="360" w:lineRule="auto"/>
        <w:jc w:val="both"/>
        <w:rPr>
          <w:b/>
          <w:bCs/>
        </w:rPr>
      </w:pPr>
    </w:p>
    <w:p w14:paraId="2D7D0ABA">
      <w:pPr>
        <w:spacing w:line="360" w:lineRule="auto"/>
        <w:jc w:val="both"/>
        <w:rPr>
          <w:b/>
          <w:bCs/>
        </w:rPr>
      </w:pPr>
      <w:r>
        <w:drawing>
          <wp:anchor distT="114300" distB="114300" distL="114300" distR="114300" simplePos="0" relativeHeight="251740160" behindDoc="0" locked="0" layoutInCell="1" allowOverlap="1">
            <wp:simplePos x="0" y="0"/>
            <wp:positionH relativeFrom="column">
              <wp:posOffset>1166495</wp:posOffset>
            </wp:positionH>
            <wp:positionV relativeFrom="paragraph">
              <wp:posOffset>430530</wp:posOffset>
            </wp:positionV>
            <wp:extent cx="3295015" cy="2178050"/>
            <wp:effectExtent l="0" t="0" r="0" b="0"/>
            <wp:wrapNone/>
            <wp:docPr id="79" name="image63.png"/>
            <wp:cNvGraphicFramePr/>
            <a:graphic xmlns:a="http://schemas.openxmlformats.org/drawingml/2006/main">
              <a:graphicData uri="http://schemas.openxmlformats.org/drawingml/2006/picture">
                <pic:pic xmlns:pic="http://schemas.openxmlformats.org/drawingml/2006/picture">
                  <pic:nvPicPr>
                    <pic:cNvPr id="79" name="image63.png"/>
                    <pic:cNvPicPr preferRelativeResize="0"/>
                  </pic:nvPicPr>
                  <pic:blipFill>
                    <a:blip r:embed="rId77"/>
                    <a:srcRect/>
                    <a:stretch>
                      <a:fillRect/>
                    </a:stretch>
                  </pic:blipFill>
                  <pic:spPr>
                    <a:xfrm>
                      <a:off x="0" y="0"/>
                      <a:ext cx="3294937" cy="2177770"/>
                    </a:xfrm>
                    <a:prstGeom prst="rect">
                      <a:avLst/>
                    </a:prstGeom>
                  </pic:spPr>
                </pic:pic>
              </a:graphicData>
            </a:graphic>
          </wp:anchor>
        </w:drawing>
      </w:r>
    </w:p>
    <w:p w14:paraId="5B9F32A4">
      <w:pPr>
        <w:spacing w:line="360" w:lineRule="auto"/>
        <w:jc w:val="both"/>
        <w:rPr>
          <w:b/>
          <w:bCs/>
        </w:rPr>
      </w:pPr>
    </w:p>
    <w:p w14:paraId="11078D69">
      <w:pPr>
        <w:spacing w:line="360" w:lineRule="auto"/>
        <w:jc w:val="both"/>
        <w:rPr>
          <w:b/>
          <w:bCs/>
        </w:rPr>
      </w:pPr>
    </w:p>
    <w:p w14:paraId="40B6B39F">
      <w:pPr>
        <w:spacing w:line="360" w:lineRule="auto"/>
        <w:jc w:val="both"/>
        <w:rPr>
          <w:b/>
          <w:bCs/>
        </w:rPr>
      </w:pPr>
    </w:p>
    <w:p w14:paraId="027BE0BC">
      <w:pPr>
        <w:spacing w:line="360" w:lineRule="auto"/>
        <w:jc w:val="both"/>
        <w:rPr>
          <w:b/>
          <w:bCs/>
        </w:rPr>
      </w:pPr>
    </w:p>
    <w:p w14:paraId="76E83166">
      <w:pPr>
        <w:spacing w:line="360" w:lineRule="auto"/>
        <w:jc w:val="both"/>
        <w:rPr>
          <w:b/>
          <w:bCs/>
        </w:rPr>
      </w:pPr>
    </w:p>
    <w:p w14:paraId="54F757AF">
      <w:pPr>
        <w:spacing w:line="360" w:lineRule="auto"/>
        <w:jc w:val="both"/>
        <w:rPr>
          <w:b/>
          <w:bCs/>
        </w:rPr>
      </w:pPr>
    </w:p>
    <w:p w14:paraId="74BB421D">
      <w:pPr>
        <w:spacing w:line="360" w:lineRule="auto"/>
        <w:jc w:val="both"/>
        <w:rPr>
          <w:b/>
          <w:bCs/>
        </w:rPr>
      </w:pPr>
    </w:p>
    <w:p w14:paraId="4838ADE0">
      <w:pPr>
        <w:spacing w:line="360" w:lineRule="auto"/>
        <w:jc w:val="both"/>
        <w:rPr>
          <w:b/>
          <w:bCs/>
        </w:rPr>
      </w:pPr>
    </w:p>
    <w:p w14:paraId="06AD7507">
      <w:pPr>
        <w:spacing w:line="360" w:lineRule="auto"/>
        <w:jc w:val="both"/>
        <w:rPr>
          <w:b/>
          <w:bCs/>
        </w:rPr>
      </w:pPr>
    </w:p>
    <w:p w14:paraId="662DB341">
      <w:pPr>
        <w:spacing w:line="360" w:lineRule="auto"/>
        <w:jc w:val="both"/>
        <w:rPr>
          <w:b/>
          <w:bCs/>
        </w:rPr>
      </w:pPr>
      <w:r>
        <w:drawing>
          <wp:anchor distT="114300" distB="114300" distL="114300" distR="114300" simplePos="0" relativeHeight="251741184" behindDoc="0" locked="0" layoutInCell="1" allowOverlap="1">
            <wp:simplePos x="0" y="0"/>
            <wp:positionH relativeFrom="column">
              <wp:posOffset>772160</wp:posOffset>
            </wp:positionH>
            <wp:positionV relativeFrom="paragraph">
              <wp:posOffset>236855</wp:posOffset>
            </wp:positionV>
            <wp:extent cx="4160520" cy="1912620"/>
            <wp:effectExtent l="0" t="0" r="0" b="0"/>
            <wp:wrapNone/>
            <wp:docPr id="78" name="image54.png"/>
            <wp:cNvGraphicFramePr/>
            <a:graphic xmlns:a="http://schemas.openxmlformats.org/drawingml/2006/main">
              <a:graphicData uri="http://schemas.openxmlformats.org/drawingml/2006/picture">
                <pic:pic xmlns:pic="http://schemas.openxmlformats.org/drawingml/2006/picture">
                  <pic:nvPicPr>
                    <pic:cNvPr id="78" name="image54.png"/>
                    <pic:cNvPicPr preferRelativeResize="0"/>
                  </pic:nvPicPr>
                  <pic:blipFill>
                    <a:blip r:embed="rId78"/>
                    <a:srcRect/>
                    <a:stretch>
                      <a:fillRect/>
                    </a:stretch>
                  </pic:blipFill>
                  <pic:spPr>
                    <a:xfrm>
                      <a:off x="0" y="0"/>
                      <a:ext cx="4160696" cy="1912496"/>
                    </a:xfrm>
                    <a:prstGeom prst="rect">
                      <a:avLst/>
                    </a:prstGeom>
                  </pic:spPr>
                </pic:pic>
              </a:graphicData>
            </a:graphic>
          </wp:anchor>
        </w:drawing>
      </w:r>
    </w:p>
    <w:p w14:paraId="42A87B74">
      <w:pPr>
        <w:spacing w:line="360" w:lineRule="auto"/>
        <w:jc w:val="both"/>
        <w:rPr>
          <w:b/>
          <w:bCs/>
        </w:rPr>
      </w:pPr>
    </w:p>
    <w:p w14:paraId="3432B568">
      <w:pPr>
        <w:spacing w:line="360" w:lineRule="auto"/>
        <w:jc w:val="both"/>
        <w:rPr>
          <w:b/>
          <w:bCs/>
        </w:rPr>
      </w:pPr>
    </w:p>
    <w:p w14:paraId="6C88A8E9">
      <w:pPr>
        <w:spacing w:line="360" w:lineRule="auto"/>
        <w:jc w:val="both"/>
        <w:rPr>
          <w:b/>
          <w:bCs/>
        </w:rPr>
      </w:pPr>
    </w:p>
    <w:p w14:paraId="7ED09663">
      <w:pPr>
        <w:spacing w:line="360" w:lineRule="auto"/>
        <w:jc w:val="both"/>
        <w:rPr>
          <w:b/>
          <w:bCs/>
        </w:rPr>
      </w:pPr>
    </w:p>
    <w:p w14:paraId="38E1F4EC">
      <w:pPr>
        <w:spacing w:line="360" w:lineRule="auto"/>
        <w:jc w:val="both"/>
        <w:rPr>
          <w:b/>
          <w:bCs/>
        </w:rPr>
      </w:pPr>
    </w:p>
    <w:p w14:paraId="68418D77">
      <w:pPr>
        <w:spacing w:line="360" w:lineRule="auto"/>
        <w:jc w:val="both"/>
        <w:rPr>
          <w:b/>
          <w:bCs/>
        </w:rPr>
      </w:pPr>
    </w:p>
    <w:p w14:paraId="761C9A9B">
      <w:pPr>
        <w:spacing w:line="360" w:lineRule="auto"/>
        <w:jc w:val="both"/>
        <w:rPr>
          <w:b/>
          <w:bCs/>
        </w:rPr>
      </w:pPr>
    </w:p>
    <w:p w14:paraId="20BB68E7">
      <w:pPr>
        <w:spacing w:line="360" w:lineRule="auto"/>
        <w:jc w:val="both"/>
        <w:rPr>
          <w:b/>
          <w:bCs/>
        </w:rPr>
      </w:pPr>
      <w:r>
        <w:drawing>
          <wp:anchor distT="114300" distB="114300" distL="114300" distR="114300" simplePos="0" relativeHeight="251742208" behindDoc="0" locked="0" layoutInCell="1" allowOverlap="1">
            <wp:simplePos x="0" y="0"/>
            <wp:positionH relativeFrom="column">
              <wp:posOffset>737870</wp:posOffset>
            </wp:positionH>
            <wp:positionV relativeFrom="paragraph">
              <wp:posOffset>200025</wp:posOffset>
            </wp:positionV>
            <wp:extent cx="4162425" cy="1809115"/>
            <wp:effectExtent l="0" t="0" r="0" b="0"/>
            <wp:wrapNone/>
            <wp:docPr id="76" name="image44.png"/>
            <wp:cNvGraphicFramePr/>
            <a:graphic xmlns:a="http://schemas.openxmlformats.org/drawingml/2006/main">
              <a:graphicData uri="http://schemas.openxmlformats.org/drawingml/2006/picture">
                <pic:pic xmlns:pic="http://schemas.openxmlformats.org/drawingml/2006/picture">
                  <pic:nvPicPr>
                    <pic:cNvPr id="76" name="image44.png"/>
                    <pic:cNvPicPr preferRelativeResize="0"/>
                  </pic:nvPicPr>
                  <pic:blipFill>
                    <a:blip r:embed="rId79"/>
                    <a:srcRect/>
                    <a:stretch>
                      <a:fillRect/>
                    </a:stretch>
                  </pic:blipFill>
                  <pic:spPr>
                    <a:xfrm>
                      <a:off x="0" y="0"/>
                      <a:ext cx="4162425" cy="1809320"/>
                    </a:xfrm>
                    <a:prstGeom prst="rect">
                      <a:avLst/>
                    </a:prstGeom>
                  </pic:spPr>
                </pic:pic>
              </a:graphicData>
            </a:graphic>
          </wp:anchor>
        </w:drawing>
      </w:r>
    </w:p>
    <w:p w14:paraId="5772FA5C">
      <w:pPr>
        <w:spacing w:line="360" w:lineRule="auto"/>
        <w:jc w:val="both"/>
        <w:rPr>
          <w:b/>
          <w:bCs/>
        </w:rPr>
      </w:pPr>
    </w:p>
    <w:p w14:paraId="27A3639D">
      <w:pPr>
        <w:spacing w:line="360" w:lineRule="auto"/>
        <w:jc w:val="both"/>
        <w:rPr>
          <w:b/>
          <w:bCs/>
        </w:rPr>
      </w:pPr>
    </w:p>
    <w:p w14:paraId="4E43D776">
      <w:pPr>
        <w:spacing w:line="360" w:lineRule="auto"/>
        <w:jc w:val="both"/>
        <w:rPr>
          <w:b/>
          <w:bCs/>
        </w:rPr>
      </w:pPr>
    </w:p>
    <w:p w14:paraId="304BF01C">
      <w:pPr>
        <w:spacing w:line="360" w:lineRule="auto"/>
        <w:jc w:val="both"/>
        <w:rPr>
          <w:b/>
          <w:bCs/>
        </w:rPr>
      </w:pPr>
    </w:p>
    <w:p w14:paraId="62F271EB">
      <w:pPr>
        <w:spacing w:line="360" w:lineRule="auto"/>
        <w:jc w:val="both"/>
        <w:rPr>
          <w:b/>
          <w:bCs/>
        </w:rPr>
      </w:pPr>
    </w:p>
    <w:p w14:paraId="5BABABBA">
      <w:pPr>
        <w:spacing w:line="360" w:lineRule="auto"/>
        <w:jc w:val="both"/>
        <w:rPr>
          <w:b/>
          <w:bCs/>
        </w:rPr>
      </w:pPr>
    </w:p>
    <w:p w14:paraId="07DF72FD">
      <w:pPr>
        <w:spacing w:line="360" w:lineRule="auto"/>
        <w:jc w:val="both"/>
        <w:rPr>
          <w:b/>
          <w:bCs/>
        </w:rPr>
      </w:pPr>
    </w:p>
    <w:p w14:paraId="72D96405">
      <w:pPr>
        <w:pStyle w:val="3"/>
        <w:spacing w:before="0" w:after="127" w:line="250" w:lineRule="auto"/>
        <w:ind w:left="2160" w:right="49"/>
        <w:jc w:val="both"/>
        <w:rPr>
          <w:rFonts w:ascii="Times New Roman" w:hAnsi="Times New Roman" w:eastAsia="Times New Roman" w:cs="Times New Roman"/>
          <w:b/>
          <w:bCs/>
          <w:i/>
          <w:iCs/>
          <w:sz w:val="24"/>
          <w:szCs w:val="24"/>
        </w:rPr>
      </w:pPr>
      <w:bookmarkStart w:id="73" w:name="_lg1tbgo5zaim" w:colFirst="0" w:colLast="0"/>
      <w:bookmarkEnd w:id="73"/>
      <w:r>
        <w:rPr>
          <w:rFonts w:ascii="Times New Roman" w:hAnsi="Times New Roman" w:eastAsia="Times New Roman" w:cs="Times New Roman"/>
          <w:b/>
          <w:bCs/>
          <w:i/>
          <w:iCs/>
          <w:color w:val="000000"/>
          <w:sz w:val="24"/>
          <w:szCs w:val="24"/>
        </w:rPr>
        <w:t xml:space="preserve">   Device actual computation and graph</w:t>
      </w:r>
    </w:p>
    <w:p w14:paraId="483D42A4">
      <w:pPr>
        <w:pStyle w:val="3"/>
        <w:spacing w:before="0" w:after="127" w:line="250" w:lineRule="auto"/>
        <w:ind w:left="2087" w:right="49"/>
        <w:jc w:val="both"/>
        <w:rPr>
          <w:rFonts w:ascii="Times New Roman" w:hAnsi="Times New Roman" w:eastAsia="Times New Roman" w:cs="Times New Roman"/>
          <w:b/>
          <w:bCs/>
          <w:i/>
          <w:iCs/>
          <w:color w:val="000000"/>
          <w:sz w:val="24"/>
          <w:szCs w:val="24"/>
        </w:rPr>
      </w:pPr>
      <w:bookmarkStart w:id="74" w:name="_a9uaarpdl6lr" w:colFirst="0" w:colLast="0"/>
      <w:bookmarkEnd w:id="74"/>
      <w:r>
        <w:rPr>
          <w:rFonts w:ascii="Times New Roman" w:hAnsi="Times New Roman" w:eastAsia="Times New Roman" w:cs="Times New Roman"/>
          <w:b/>
          <w:bCs/>
          <w:i/>
          <w:iCs/>
          <w:color w:val="000000"/>
          <w:sz w:val="24"/>
          <w:szCs w:val="24"/>
        </w:rPr>
        <w:t xml:space="preserve">      </w:t>
      </w:r>
    </w:p>
    <w:p w14:paraId="2CA9DB54">
      <w:pPr>
        <w:pStyle w:val="3"/>
        <w:spacing w:before="0" w:after="127" w:line="250" w:lineRule="auto"/>
        <w:ind w:left="2087" w:right="49"/>
        <w:jc w:val="both"/>
        <w:rPr>
          <w:rFonts w:ascii="Times New Roman" w:hAnsi="Times New Roman" w:eastAsia="Times New Roman" w:cs="Times New Roman"/>
          <w:b/>
          <w:bCs/>
          <w:i/>
          <w:iCs/>
          <w:color w:val="000000"/>
          <w:sz w:val="24"/>
          <w:szCs w:val="24"/>
        </w:rPr>
      </w:pPr>
      <w:bookmarkStart w:id="75" w:name="_nrljsjamm28b" w:colFirst="0" w:colLast="0"/>
      <w:bookmarkEnd w:id="75"/>
    </w:p>
    <w:p w14:paraId="47A83A42">
      <w:pPr>
        <w:pStyle w:val="3"/>
        <w:spacing w:before="0" w:after="127" w:line="250" w:lineRule="auto"/>
        <w:ind w:left="0" w:right="49"/>
        <w:jc w:val="both"/>
        <w:rPr>
          <w:rFonts w:ascii="Times New Roman" w:hAnsi="Times New Roman" w:eastAsia="Times New Roman" w:cs="Times New Roman"/>
          <w:b/>
          <w:bCs/>
          <w:i/>
          <w:iCs/>
          <w:color w:val="000000"/>
          <w:sz w:val="24"/>
          <w:szCs w:val="24"/>
        </w:rPr>
      </w:pPr>
      <w:bookmarkStart w:id="76" w:name="_au0vj5v5xic0" w:colFirst="0" w:colLast="0"/>
      <w:bookmarkEnd w:id="76"/>
    </w:p>
    <w:p w14:paraId="1A4B5B14">
      <w:pPr>
        <w:jc w:val="both"/>
      </w:pPr>
    </w:p>
    <w:p w14:paraId="4F806649">
      <w:pPr>
        <w:pStyle w:val="3"/>
        <w:spacing w:before="0" w:after="127" w:line="250" w:lineRule="auto"/>
        <w:ind w:left="0" w:right="49"/>
        <w:jc w:val="both"/>
        <w:rPr>
          <w:rFonts w:ascii="Times New Roman" w:hAnsi="Times New Roman" w:eastAsia="Times New Roman" w:cs="Times New Roman"/>
          <w:b/>
          <w:bCs/>
          <w:i/>
          <w:iCs/>
          <w:color w:val="000000"/>
          <w:sz w:val="24"/>
          <w:szCs w:val="24"/>
        </w:rPr>
      </w:pPr>
      <w:bookmarkStart w:id="77" w:name="_x7hpcvrvwag8" w:colFirst="0" w:colLast="0"/>
      <w:bookmarkEnd w:id="77"/>
    </w:p>
    <w:p w14:paraId="2BD68629">
      <w:pPr>
        <w:pStyle w:val="3"/>
        <w:spacing w:before="0" w:after="127" w:line="250" w:lineRule="auto"/>
        <w:ind w:left="0" w:right="49"/>
        <w:jc w:val="both"/>
        <w:rPr>
          <w:rFonts w:ascii="Times New Roman" w:hAnsi="Times New Roman" w:eastAsia="Times New Roman" w:cs="Times New Roman"/>
          <w:b/>
          <w:bCs/>
          <w:i/>
          <w:iCs/>
          <w:sz w:val="24"/>
          <w:szCs w:val="24"/>
        </w:rPr>
      </w:pPr>
      <w:bookmarkStart w:id="78" w:name="_mz9ieut7126w" w:colFirst="0" w:colLast="0"/>
      <w:bookmarkEnd w:id="78"/>
      <w:r>
        <w:rPr>
          <w:rFonts w:ascii="Times New Roman" w:hAnsi="Times New Roman" w:eastAsia="Times New Roman" w:cs="Times New Roman"/>
          <w:b/>
          <w:bCs/>
          <w:i/>
          <w:iCs/>
          <w:color w:val="000000"/>
          <w:sz w:val="24"/>
          <w:szCs w:val="24"/>
        </w:rPr>
        <w:t xml:space="preserve"> </w:t>
      </w:r>
    </w:p>
    <w:p w14:paraId="3B66BCE2">
      <w:pPr>
        <w:spacing w:line="360" w:lineRule="auto"/>
        <w:ind w:left="0"/>
        <w:jc w:val="both"/>
        <w:rPr>
          <w:b/>
          <w:bCs/>
        </w:rPr>
      </w:pPr>
    </w:p>
    <w:p w14:paraId="7164C4EF">
      <w:pPr>
        <w:spacing w:line="360" w:lineRule="auto"/>
        <w:jc w:val="both"/>
        <w:rPr>
          <w:b/>
          <w:bCs/>
        </w:rPr>
      </w:pPr>
      <w:r>
        <w:rPr>
          <w:b/>
          <w:bCs/>
        </w:rPr>
        <w:t xml:space="preserve">Rational Function: 2 </w:t>
      </w:r>
      <m:oMath>
        <m:r>
          <m:rPr>
            <m:sty m:val="bi"/>
          </m:rPr>
          <w:rPr>
            <w:rFonts w:ascii="Cambria Math" w:hAnsi="Cambria Math"/>
          </w:rPr>
          <m:t>f(x)=</m:t>
        </m:r>
      </m:oMath>
      <w:r>
        <w:rPr>
          <w:b/>
          <w:bCs/>
        </w:rPr>
        <w:t xml:space="preserve"> </w:t>
      </w:r>
      <m:oMath>
        <m:f>
          <m:fPr>
            <m:ctrlPr>
              <w:rPr>
                <w:rFonts w:ascii="Cambria Math" w:hAnsi="Cambria Math"/>
                <w:b/>
                <w:bCs/>
              </w:rPr>
            </m:ctrlPr>
          </m:fPr>
          <m:num>
            <m:r>
              <m:rPr>
                <m:sty m:val="bi"/>
              </m:rPr>
              <w:rPr>
                <w:rFonts w:ascii="Cambria Math" w:hAnsi="Cambria Math"/>
              </w:rPr>
              <m:t>x²+9x+14</m:t>
            </m:r>
            <m:ctrlPr>
              <w:rPr>
                <w:rFonts w:ascii="Cambria Math" w:hAnsi="Cambria Math"/>
                <w:b/>
                <w:bCs/>
              </w:rPr>
            </m:ctrlPr>
          </m:num>
          <m:den>
            <m:r>
              <m:rPr>
                <m:sty m:val="bi"/>
              </m:rPr>
              <w:rPr>
                <w:rFonts w:ascii="Cambria Math" w:hAnsi="Cambria Math"/>
              </w:rPr>
              <m:t>x+2</m:t>
            </m:r>
            <m:ctrlPr>
              <w:rPr>
                <w:rFonts w:ascii="Cambria Math" w:hAnsi="Cambria Math"/>
                <w:b/>
                <w:bCs/>
              </w:rPr>
            </m:ctrlPr>
          </m:den>
        </m:f>
      </m:oMath>
      <w:r>
        <w:drawing>
          <wp:anchor distT="114300" distB="114300" distL="114300" distR="114300" simplePos="0" relativeHeight="251743232" behindDoc="0" locked="0" layoutInCell="1" allowOverlap="1">
            <wp:simplePos x="0" y="0"/>
            <wp:positionH relativeFrom="column">
              <wp:posOffset>3067050</wp:posOffset>
            </wp:positionH>
            <wp:positionV relativeFrom="paragraph">
              <wp:posOffset>457200</wp:posOffset>
            </wp:positionV>
            <wp:extent cx="2552700" cy="3067050"/>
            <wp:effectExtent l="0" t="0" r="0" b="0"/>
            <wp:wrapNone/>
            <wp:docPr id="144" name="image128.jpg"/>
            <wp:cNvGraphicFramePr/>
            <a:graphic xmlns:a="http://schemas.openxmlformats.org/drawingml/2006/main">
              <a:graphicData uri="http://schemas.openxmlformats.org/drawingml/2006/picture">
                <pic:pic xmlns:pic="http://schemas.openxmlformats.org/drawingml/2006/picture">
                  <pic:nvPicPr>
                    <pic:cNvPr id="144" name="image128.jpg"/>
                    <pic:cNvPicPr preferRelativeResize="0"/>
                  </pic:nvPicPr>
                  <pic:blipFill>
                    <a:blip r:embed="rId80"/>
                    <a:srcRect t="8567"/>
                    <a:stretch>
                      <a:fillRect/>
                    </a:stretch>
                  </pic:blipFill>
                  <pic:spPr>
                    <a:xfrm>
                      <a:off x="0" y="0"/>
                      <a:ext cx="2552700" cy="3067050"/>
                    </a:xfrm>
                    <a:prstGeom prst="rect">
                      <a:avLst/>
                    </a:prstGeom>
                  </pic:spPr>
                </pic:pic>
              </a:graphicData>
            </a:graphic>
          </wp:anchor>
        </w:drawing>
      </w:r>
      <w:r>
        <w:drawing>
          <wp:anchor distT="114300" distB="114300" distL="114300" distR="114300" simplePos="0" relativeHeight="251744256" behindDoc="0" locked="0" layoutInCell="1" allowOverlap="1">
            <wp:simplePos x="0" y="0"/>
            <wp:positionH relativeFrom="column">
              <wp:posOffset>-132715</wp:posOffset>
            </wp:positionH>
            <wp:positionV relativeFrom="paragraph">
              <wp:posOffset>457200</wp:posOffset>
            </wp:positionV>
            <wp:extent cx="2986405" cy="3063875"/>
            <wp:effectExtent l="0" t="0" r="0" b="0"/>
            <wp:wrapNone/>
            <wp:docPr id="75" name="image43.jpg"/>
            <wp:cNvGraphicFramePr/>
            <a:graphic xmlns:a="http://schemas.openxmlformats.org/drawingml/2006/main">
              <a:graphicData uri="http://schemas.openxmlformats.org/drawingml/2006/picture">
                <pic:pic xmlns:pic="http://schemas.openxmlformats.org/drawingml/2006/picture">
                  <pic:nvPicPr>
                    <pic:cNvPr id="75" name="image43.jpg"/>
                    <pic:cNvPicPr preferRelativeResize="0"/>
                  </pic:nvPicPr>
                  <pic:blipFill>
                    <a:blip r:embed="rId81"/>
                    <a:srcRect t="7408" r="2056" b="17146"/>
                    <a:stretch>
                      <a:fillRect/>
                    </a:stretch>
                  </pic:blipFill>
                  <pic:spPr>
                    <a:xfrm>
                      <a:off x="0" y="0"/>
                      <a:ext cx="2986088" cy="3064082"/>
                    </a:xfrm>
                    <a:prstGeom prst="rect">
                      <a:avLst/>
                    </a:prstGeom>
                  </pic:spPr>
                </pic:pic>
              </a:graphicData>
            </a:graphic>
          </wp:anchor>
        </w:drawing>
      </w:r>
    </w:p>
    <w:p w14:paraId="709EEFE3">
      <w:pPr>
        <w:spacing w:line="360" w:lineRule="auto"/>
        <w:jc w:val="both"/>
        <w:rPr>
          <w:i/>
          <w:iCs/>
        </w:rPr>
      </w:pPr>
    </w:p>
    <w:p w14:paraId="1A747381">
      <w:pPr>
        <w:spacing w:line="360" w:lineRule="auto"/>
        <w:jc w:val="both"/>
        <w:rPr>
          <w:i/>
          <w:iCs/>
        </w:rPr>
      </w:pPr>
    </w:p>
    <w:p w14:paraId="64CBA58D">
      <w:pPr>
        <w:spacing w:line="360" w:lineRule="auto"/>
        <w:jc w:val="both"/>
        <w:rPr>
          <w:i/>
          <w:iCs/>
        </w:rPr>
      </w:pPr>
    </w:p>
    <w:p w14:paraId="0BA1FD37">
      <w:pPr>
        <w:spacing w:line="360" w:lineRule="auto"/>
        <w:jc w:val="both"/>
        <w:rPr>
          <w:i/>
          <w:iCs/>
        </w:rPr>
      </w:pPr>
    </w:p>
    <w:p w14:paraId="0C1CDBE0">
      <w:pPr>
        <w:spacing w:line="360" w:lineRule="auto"/>
        <w:jc w:val="both"/>
        <w:rPr>
          <w:i/>
          <w:iCs/>
        </w:rPr>
      </w:pPr>
    </w:p>
    <w:p w14:paraId="506ACB5A">
      <w:pPr>
        <w:spacing w:line="360" w:lineRule="auto"/>
        <w:jc w:val="both"/>
        <w:rPr>
          <w:i/>
          <w:iCs/>
        </w:rPr>
      </w:pPr>
    </w:p>
    <w:p w14:paraId="0C4211DF">
      <w:pPr>
        <w:spacing w:line="360" w:lineRule="auto"/>
        <w:jc w:val="both"/>
        <w:rPr>
          <w:i/>
          <w:iCs/>
        </w:rPr>
      </w:pPr>
    </w:p>
    <w:p w14:paraId="7ABF6549">
      <w:pPr>
        <w:spacing w:line="360" w:lineRule="auto"/>
        <w:jc w:val="both"/>
        <w:rPr>
          <w:i/>
          <w:iCs/>
        </w:rPr>
      </w:pPr>
    </w:p>
    <w:p w14:paraId="5E7789BA">
      <w:pPr>
        <w:spacing w:line="360" w:lineRule="auto"/>
        <w:jc w:val="both"/>
        <w:rPr>
          <w:i/>
          <w:iCs/>
        </w:rPr>
      </w:pPr>
      <w:r>
        <w:rPr>
          <w:b/>
          <w:bCs/>
        </w:rPr>
        <w:t xml:space="preserve">            Manual computation</w:t>
      </w:r>
    </w:p>
    <w:p w14:paraId="30E789BE">
      <w:pPr>
        <w:spacing w:line="360" w:lineRule="auto"/>
        <w:jc w:val="both"/>
        <w:rPr>
          <w:i/>
          <w:iCs/>
        </w:rPr>
      </w:pPr>
    </w:p>
    <w:p w14:paraId="733125E3">
      <w:pPr>
        <w:spacing w:line="360" w:lineRule="auto"/>
        <w:jc w:val="both"/>
        <w:rPr>
          <w:i/>
          <w:iCs/>
        </w:rPr>
      </w:pPr>
    </w:p>
    <w:p w14:paraId="4454FE73">
      <w:pPr>
        <w:spacing w:line="360" w:lineRule="auto"/>
        <w:jc w:val="both"/>
        <w:rPr>
          <w:i/>
          <w:iCs/>
        </w:rPr>
      </w:pPr>
    </w:p>
    <w:p w14:paraId="3214A989">
      <w:pPr>
        <w:spacing w:line="360" w:lineRule="auto"/>
        <w:jc w:val="both"/>
        <w:rPr>
          <w:b/>
          <w:bCs/>
          <w:i/>
          <w:iCs/>
        </w:rPr>
      </w:pPr>
      <w:r>
        <w:rPr>
          <w:b/>
          <w:bCs/>
          <w:i/>
          <w:iCs/>
        </w:rPr>
        <w:t xml:space="preserve">   Manual Computation </w:t>
      </w:r>
      <w:r>
        <w:rPr>
          <w:b/>
          <w:bCs/>
          <w:i/>
          <w:iCs/>
        </w:rPr>
        <w:tab/>
      </w:r>
      <w:r>
        <w:rPr>
          <w:b/>
          <w:bCs/>
          <w:i/>
          <w:iCs/>
        </w:rPr>
        <w:tab/>
      </w:r>
      <w:r>
        <w:rPr>
          <w:b/>
          <w:bCs/>
          <w:i/>
          <w:iCs/>
        </w:rPr>
        <w:tab/>
      </w:r>
      <w:r>
        <w:rPr>
          <w:b/>
          <w:bCs/>
          <w:i/>
          <w:iCs/>
        </w:rPr>
        <w:tab/>
      </w:r>
      <w:r>
        <w:rPr>
          <w:b/>
          <w:bCs/>
          <w:i/>
          <w:iCs/>
        </w:rPr>
        <w:t xml:space="preserve">    Graph by Desmos </w:t>
      </w:r>
    </w:p>
    <w:p w14:paraId="0461ECEF">
      <w:pPr>
        <w:spacing w:line="360" w:lineRule="auto"/>
        <w:jc w:val="both"/>
        <w:rPr>
          <w:i/>
          <w:iCs/>
        </w:rPr>
      </w:pPr>
    </w:p>
    <w:p w14:paraId="0AEEA706">
      <w:pPr>
        <w:keepLines/>
        <w:spacing w:before="240" w:after="240" w:line="360" w:lineRule="auto"/>
        <w:jc w:val="both"/>
        <w:rPr>
          <w:i/>
          <w:iCs/>
        </w:rPr>
      </w:pPr>
      <w:r>
        <w:drawing>
          <wp:anchor distT="114300" distB="114300" distL="114300" distR="114300" simplePos="0" relativeHeight="251745280" behindDoc="0" locked="0" layoutInCell="1" allowOverlap="1">
            <wp:simplePos x="0" y="0"/>
            <wp:positionH relativeFrom="column">
              <wp:posOffset>-85090</wp:posOffset>
            </wp:positionH>
            <wp:positionV relativeFrom="paragraph">
              <wp:posOffset>333375</wp:posOffset>
            </wp:positionV>
            <wp:extent cx="5708015" cy="2717800"/>
            <wp:effectExtent l="0" t="0" r="0" b="0"/>
            <wp:wrapNone/>
            <wp:docPr id="85" name="image47.png"/>
            <wp:cNvGraphicFramePr/>
            <a:graphic xmlns:a="http://schemas.openxmlformats.org/drawingml/2006/main">
              <a:graphicData uri="http://schemas.openxmlformats.org/drawingml/2006/picture">
                <pic:pic xmlns:pic="http://schemas.openxmlformats.org/drawingml/2006/picture">
                  <pic:nvPicPr>
                    <pic:cNvPr id="85" name="image47.png"/>
                    <pic:cNvPicPr preferRelativeResize="0"/>
                  </pic:nvPicPr>
                  <pic:blipFill>
                    <a:blip r:embed="rId82"/>
                    <a:srcRect/>
                    <a:stretch>
                      <a:fillRect/>
                    </a:stretch>
                  </pic:blipFill>
                  <pic:spPr>
                    <a:xfrm>
                      <a:off x="0" y="0"/>
                      <a:ext cx="5707917" cy="2717800"/>
                    </a:xfrm>
                    <a:prstGeom prst="rect">
                      <a:avLst/>
                    </a:prstGeom>
                  </pic:spPr>
                </pic:pic>
              </a:graphicData>
            </a:graphic>
          </wp:anchor>
        </w:drawing>
      </w:r>
    </w:p>
    <w:p w14:paraId="291E0858">
      <w:pPr>
        <w:keepLines/>
        <w:spacing w:before="240" w:after="240" w:line="360" w:lineRule="auto"/>
        <w:jc w:val="both"/>
        <w:rPr>
          <w:i/>
          <w:iCs/>
        </w:rPr>
      </w:pPr>
    </w:p>
    <w:p w14:paraId="0E78D99C">
      <w:pPr>
        <w:keepLines/>
        <w:spacing w:before="240" w:after="240" w:line="360" w:lineRule="auto"/>
        <w:jc w:val="both"/>
        <w:rPr>
          <w:i/>
          <w:iCs/>
        </w:rPr>
      </w:pPr>
    </w:p>
    <w:p w14:paraId="64924036">
      <w:pPr>
        <w:keepLines/>
        <w:spacing w:before="240" w:after="240" w:line="360" w:lineRule="auto"/>
        <w:jc w:val="both"/>
        <w:rPr>
          <w:i/>
          <w:iCs/>
        </w:rPr>
      </w:pPr>
    </w:p>
    <w:p w14:paraId="61672A02">
      <w:pPr>
        <w:keepLines/>
        <w:spacing w:before="240" w:after="240" w:line="360" w:lineRule="auto"/>
        <w:jc w:val="both"/>
        <w:rPr>
          <w:i/>
          <w:iCs/>
        </w:rPr>
      </w:pPr>
    </w:p>
    <w:p w14:paraId="3D46A8DE">
      <w:pPr>
        <w:keepLines/>
        <w:spacing w:before="240" w:after="240" w:line="360" w:lineRule="auto"/>
        <w:ind w:left="0"/>
        <w:jc w:val="both"/>
        <w:rPr>
          <w:i/>
          <w:iCs/>
        </w:rPr>
      </w:pPr>
    </w:p>
    <w:p w14:paraId="7EE24C88">
      <w:pPr>
        <w:keepLines/>
        <w:spacing w:before="240" w:after="240" w:line="360" w:lineRule="auto"/>
        <w:ind w:left="0"/>
        <w:jc w:val="both"/>
        <w:rPr>
          <w:i/>
          <w:iCs/>
        </w:rPr>
      </w:pPr>
    </w:p>
    <w:p w14:paraId="46896CFD">
      <w:pPr>
        <w:keepLines/>
        <w:spacing w:before="240" w:after="240" w:line="360" w:lineRule="auto"/>
        <w:ind w:left="0"/>
        <w:jc w:val="both"/>
        <w:rPr>
          <w:i/>
          <w:iCs/>
        </w:rPr>
      </w:pPr>
    </w:p>
    <w:p w14:paraId="086059D3">
      <w:pPr>
        <w:keepLines/>
        <w:spacing w:before="240" w:after="240" w:line="360" w:lineRule="auto"/>
        <w:ind w:left="0"/>
        <w:jc w:val="both"/>
        <w:rPr>
          <w:i/>
          <w:iCs/>
        </w:rPr>
      </w:pPr>
    </w:p>
    <w:p w14:paraId="1932C470">
      <w:pPr>
        <w:keepLines/>
        <w:spacing w:before="240" w:after="240" w:line="360" w:lineRule="auto"/>
        <w:ind w:left="0"/>
        <w:jc w:val="both"/>
        <w:rPr>
          <w:i/>
          <w:iCs/>
        </w:rPr>
      </w:pPr>
    </w:p>
    <w:p w14:paraId="4AF1139E">
      <w:pPr>
        <w:keepLines/>
        <w:spacing w:before="240" w:after="240" w:line="360" w:lineRule="auto"/>
        <w:ind w:left="0"/>
        <w:jc w:val="both"/>
        <w:rPr>
          <w:i/>
          <w:iCs/>
        </w:rPr>
      </w:pPr>
    </w:p>
    <w:p w14:paraId="41A52283">
      <w:pPr>
        <w:keepLines/>
        <w:spacing w:before="240" w:after="240" w:line="360" w:lineRule="auto"/>
        <w:ind w:left="0"/>
        <w:jc w:val="both"/>
        <w:rPr>
          <w:i/>
          <w:iCs/>
        </w:rPr>
      </w:pPr>
      <w:r>
        <w:drawing>
          <wp:anchor distT="114300" distB="114300" distL="114300" distR="114300" simplePos="0" relativeHeight="251746304" behindDoc="0" locked="0" layoutInCell="1" allowOverlap="1">
            <wp:simplePos x="0" y="0"/>
            <wp:positionH relativeFrom="column">
              <wp:posOffset>57150</wp:posOffset>
            </wp:positionH>
            <wp:positionV relativeFrom="paragraph">
              <wp:posOffset>180975</wp:posOffset>
            </wp:positionV>
            <wp:extent cx="5708015" cy="2438400"/>
            <wp:effectExtent l="0" t="0" r="0" b="0"/>
            <wp:wrapNone/>
            <wp:docPr id="74" name="image53.png"/>
            <wp:cNvGraphicFramePr/>
            <a:graphic xmlns:a="http://schemas.openxmlformats.org/drawingml/2006/main">
              <a:graphicData uri="http://schemas.openxmlformats.org/drawingml/2006/picture">
                <pic:pic xmlns:pic="http://schemas.openxmlformats.org/drawingml/2006/picture">
                  <pic:nvPicPr>
                    <pic:cNvPr id="74" name="image53.png"/>
                    <pic:cNvPicPr preferRelativeResize="0"/>
                  </pic:nvPicPr>
                  <pic:blipFill>
                    <a:blip r:embed="rId83"/>
                    <a:srcRect/>
                    <a:stretch>
                      <a:fillRect/>
                    </a:stretch>
                  </pic:blipFill>
                  <pic:spPr>
                    <a:xfrm>
                      <a:off x="0" y="0"/>
                      <a:ext cx="5707917" cy="2438400"/>
                    </a:xfrm>
                    <a:prstGeom prst="rect">
                      <a:avLst/>
                    </a:prstGeom>
                  </pic:spPr>
                </pic:pic>
              </a:graphicData>
            </a:graphic>
          </wp:anchor>
        </w:drawing>
      </w:r>
    </w:p>
    <w:p w14:paraId="533D5D77">
      <w:pPr>
        <w:keepLines/>
        <w:spacing w:before="240" w:after="240" w:line="360" w:lineRule="auto"/>
        <w:jc w:val="both"/>
        <w:rPr>
          <w:i/>
          <w:iCs/>
        </w:rPr>
      </w:pPr>
    </w:p>
    <w:p w14:paraId="5A04098D">
      <w:pPr>
        <w:keepLines/>
        <w:spacing w:before="240" w:after="240" w:line="360" w:lineRule="auto"/>
        <w:jc w:val="both"/>
        <w:rPr>
          <w:i/>
          <w:iCs/>
        </w:rPr>
      </w:pPr>
    </w:p>
    <w:p w14:paraId="338151DB">
      <w:pPr>
        <w:keepLines/>
        <w:spacing w:before="240" w:after="240" w:line="360" w:lineRule="auto"/>
        <w:jc w:val="both"/>
        <w:rPr>
          <w:i/>
          <w:iCs/>
        </w:rPr>
      </w:pPr>
    </w:p>
    <w:p w14:paraId="4E371F78">
      <w:pPr>
        <w:keepLines/>
        <w:spacing w:before="240" w:after="240" w:line="360" w:lineRule="auto"/>
        <w:jc w:val="both"/>
        <w:rPr>
          <w:i/>
          <w:iCs/>
        </w:rPr>
      </w:pPr>
    </w:p>
    <w:p w14:paraId="0D657A19">
      <w:pPr>
        <w:keepLines/>
        <w:spacing w:before="240" w:after="240" w:line="360" w:lineRule="auto"/>
        <w:jc w:val="both"/>
        <w:rPr>
          <w:i/>
          <w:iCs/>
        </w:rPr>
      </w:pPr>
    </w:p>
    <w:p w14:paraId="373EC586">
      <w:pPr>
        <w:keepLines/>
        <w:spacing w:before="240" w:after="240" w:line="360" w:lineRule="auto"/>
        <w:jc w:val="both"/>
        <w:rPr>
          <w:i/>
          <w:iCs/>
        </w:rPr>
      </w:pPr>
      <w:r>
        <w:drawing>
          <wp:anchor distT="114300" distB="114300" distL="114300" distR="114300" simplePos="0" relativeHeight="251747328" behindDoc="0" locked="0" layoutInCell="1" allowOverlap="1">
            <wp:simplePos x="0" y="0"/>
            <wp:positionH relativeFrom="column">
              <wp:posOffset>-46990</wp:posOffset>
            </wp:positionH>
            <wp:positionV relativeFrom="paragraph">
              <wp:posOffset>424180</wp:posOffset>
            </wp:positionV>
            <wp:extent cx="2814955" cy="2086610"/>
            <wp:effectExtent l="0" t="0" r="0" b="0"/>
            <wp:wrapNone/>
            <wp:docPr id="151" name="image129.png"/>
            <wp:cNvGraphicFramePr/>
            <a:graphic xmlns:a="http://schemas.openxmlformats.org/drawingml/2006/main">
              <a:graphicData uri="http://schemas.openxmlformats.org/drawingml/2006/picture">
                <pic:pic xmlns:pic="http://schemas.openxmlformats.org/drawingml/2006/picture">
                  <pic:nvPicPr>
                    <pic:cNvPr id="151" name="image129.png"/>
                    <pic:cNvPicPr preferRelativeResize="0"/>
                  </pic:nvPicPr>
                  <pic:blipFill>
                    <a:blip r:embed="rId84"/>
                    <a:srcRect/>
                    <a:stretch>
                      <a:fillRect/>
                    </a:stretch>
                  </pic:blipFill>
                  <pic:spPr>
                    <a:xfrm>
                      <a:off x="0" y="0"/>
                      <a:ext cx="2814638" cy="2086309"/>
                    </a:xfrm>
                    <a:prstGeom prst="rect">
                      <a:avLst/>
                    </a:prstGeom>
                  </pic:spPr>
                </pic:pic>
              </a:graphicData>
            </a:graphic>
          </wp:anchor>
        </w:drawing>
      </w:r>
      <w:r>
        <w:drawing>
          <wp:anchor distT="114300" distB="114300" distL="114300" distR="114300" simplePos="0" relativeHeight="251748352" behindDoc="0" locked="0" layoutInCell="1" allowOverlap="1">
            <wp:simplePos x="0" y="0"/>
            <wp:positionH relativeFrom="column">
              <wp:posOffset>2886075</wp:posOffset>
            </wp:positionH>
            <wp:positionV relativeFrom="paragraph">
              <wp:posOffset>428625</wp:posOffset>
            </wp:positionV>
            <wp:extent cx="3038475" cy="2072640"/>
            <wp:effectExtent l="0" t="0" r="0" b="0"/>
            <wp:wrapNone/>
            <wp:docPr id="69" name="image36.png"/>
            <wp:cNvGraphicFramePr/>
            <a:graphic xmlns:a="http://schemas.openxmlformats.org/drawingml/2006/main">
              <a:graphicData uri="http://schemas.openxmlformats.org/drawingml/2006/picture">
                <pic:pic xmlns:pic="http://schemas.openxmlformats.org/drawingml/2006/picture">
                  <pic:nvPicPr>
                    <pic:cNvPr id="69" name="image36.png"/>
                    <pic:cNvPicPr preferRelativeResize="0"/>
                  </pic:nvPicPr>
                  <pic:blipFill>
                    <a:blip r:embed="rId85"/>
                    <a:srcRect/>
                    <a:stretch>
                      <a:fillRect/>
                    </a:stretch>
                  </pic:blipFill>
                  <pic:spPr>
                    <a:xfrm>
                      <a:off x="0" y="0"/>
                      <a:ext cx="3038475" cy="2072602"/>
                    </a:xfrm>
                    <a:prstGeom prst="rect">
                      <a:avLst/>
                    </a:prstGeom>
                  </pic:spPr>
                </pic:pic>
              </a:graphicData>
            </a:graphic>
          </wp:anchor>
        </w:drawing>
      </w:r>
    </w:p>
    <w:p w14:paraId="0364508E">
      <w:pPr>
        <w:keepLines/>
        <w:spacing w:before="240" w:after="240" w:line="360" w:lineRule="auto"/>
        <w:jc w:val="both"/>
        <w:rPr>
          <w:i/>
          <w:iCs/>
        </w:rPr>
      </w:pPr>
    </w:p>
    <w:p w14:paraId="363E7651">
      <w:pPr>
        <w:keepLines/>
        <w:spacing w:before="240" w:after="240" w:line="360" w:lineRule="auto"/>
        <w:jc w:val="both"/>
        <w:rPr>
          <w:i/>
          <w:iCs/>
        </w:rPr>
      </w:pPr>
    </w:p>
    <w:p w14:paraId="09625532">
      <w:pPr>
        <w:keepLines/>
        <w:spacing w:before="240" w:after="240" w:line="360" w:lineRule="auto"/>
        <w:jc w:val="both"/>
        <w:rPr>
          <w:i/>
          <w:iCs/>
        </w:rPr>
      </w:pPr>
    </w:p>
    <w:p w14:paraId="008C6D83">
      <w:pPr>
        <w:keepLines/>
        <w:spacing w:before="240" w:after="240" w:line="360" w:lineRule="auto"/>
        <w:jc w:val="both"/>
        <w:rPr>
          <w:i/>
          <w:iCs/>
        </w:rPr>
      </w:pPr>
    </w:p>
    <w:p w14:paraId="7EAEBC56">
      <w:pPr>
        <w:keepLines/>
        <w:spacing w:before="240" w:after="240" w:line="360" w:lineRule="auto"/>
        <w:jc w:val="both"/>
        <w:rPr>
          <w:i/>
          <w:iCs/>
        </w:rPr>
      </w:pPr>
    </w:p>
    <w:p w14:paraId="67CA90CE">
      <w:pPr>
        <w:keepLines/>
        <w:spacing w:before="240" w:after="240" w:line="360" w:lineRule="auto"/>
        <w:jc w:val="both"/>
        <w:rPr>
          <w:i/>
          <w:iCs/>
        </w:rPr>
      </w:pPr>
      <w:r>
        <w:drawing>
          <wp:anchor distT="114300" distB="114300" distL="114300" distR="114300" simplePos="0" relativeHeight="251749376" behindDoc="0" locked="0" layoutInCell="1" allowOverlap="1">
            <wp:simplePos x="0" y="0"/>
            <wp:positionH relativeFrom="column">
              <wp:posOffset>-46990</wp:posOffset>
            </wp:positionH>
            <wp:positionV relativeFrom="paragraph">
              <wp:posOffset>257175</wp:posOffset>
            </wp:positionV>
            <wp:extent cx="2819400" cy="2343150"/>
            <wp:effectExtent l="0" t="0" r="0" b="0"/>
            <wp:wrapNone/>
            <wp:docPr id="77" name="image46.png"/>
            <wp:cNvGraphicFramePr/>
            <a:graphic xmlns:a="http://schemas.openxmlformats.org/drawingml/2006/main">
              <a:graphicData uri="http://schemas.openxmlformats.org/drawingml/2006/picture">
                <pic:pic xmlns:pic="http://schemas.openxmlformats.org/drawingml/2006/picture">
                  <pic:nvPicPr>
                    <pic:cNvPr id="77" name="image46.png"/>
                    <pic:cNvPicPr preferRelativeResize="0"/>
                  </pic:nvPicPr>
                  <pic:blipFill>
                    <a:blip r:embed="rId86"/>
                    <a:srcRect r="16052"/>
                    <a:stretch>
                      <a:fillRect/>
                    </a:stretch>
                  </pic:blipFill>
                  <pic:spPr>
                    <a:xfrm>
                      <a:off x="0" y="0"/>
                      <a:ext cx="2819400" cy="2343150"/>
                    </a:xfrm>
                    <a:prstGeom prst="rect">
                      <a:avLst/>
                    </a:prstGeom>
                  </pic:spPr>
                </pic:pic>
              </a:graphicData>
            </a:graphic>
          </wp:anchor>
        </w:drawing>
      </w:r>
      <w:r>
        <w:drawing>
          <wp:anchor distT="114300" distB="114300" distL="114300" distR="114300" simplePos="0" relativeHeight="251750400" behindDoc="0" locked="0" layoutInCell="1" allowOverlap="1">
            <wp:simplePos x="0" y="0"/>
            <wp:positionH relativeFrom="column">
              <wp:posOffset>3061970</wp:posOffset>
            </wp:positionH>
            <wp:positionV relativeFrom="paragraph">
              <wp:posOffset>257175</wp:posOffset>
            </wp:positionV>
            <wp:extent cx="2681605" cy="2339340"/>
            <wp:effectExtent l="0" t="0" r="0" b="0"/>
            <wp:wrapNone/>
            <wp:docPr id="87" name="image65.png"/>
            <wp:cNvGraphicFramePr/>
            <a:graphic xmlns:a="http://schemas.openxmlformats.org/drawingml/2006/main">
              <a:graphicData uri="http://schemas.openxmlformats.org/drawingml/2006/picture">
                <pic:pic xmlns:pic="http://schemas.openxmlformats.org/drawingml/2006/picture">
                  <pic:nvPicPr>
                    <pic:cNvPr id="87" name="image65.png"/>
                    <pic:cNvPicPr preferRelativeResize="0"/>
                  </pic:nvPicPr>
                  <pic:blipFill>
                    <a:blip r:embed="rId87"/>
                    <a:srcRect r="25297"/>
                    <a:stretch>
                      <a:fillRect/>
                    </a:stretch>
                  </pic:blipFill>
                  <pic:spPr>
                    <a:xfrm>
                      <a:off x="0" y="0"/>
                      <a:ext cx="2681288" cy="2339450"/>
                    </a:xfrm>
                    <a:prstGeom prst="rect">
                      <a:avLst/>
                    </a:prstGeom>
                  </pic:spPr>
                </pic:pic>
              </a:graphicData>
            </a:graphic>
          </wp:anchor>
        </w:drawing>
      </w:r>
    </w:p>
    <w:p w14:paraId="67FFDDF2">
      <w:pPr>
        <w:keepLines/>
        <w:spacing w:before="240" w:after="240" w:line="360" w:lineRule="auto"/>
        <w:jc w:val="both"/>
        <w:rPr>
          <w:i/>
          <w:iCs/>
        </w:rPr>
      </w:pPr>
    </w:p>
    <w:p w14:paraId="412E24B5">
      <w:pPr>
        <w:keepLines/>
        <w:spacing w:before="240" w:after="240" w:line="360" w:lineRule="auto"/>
        <w:jc w:val="both"/>
        <w:rPr>
          <w:i/>
          <w:iCs/>
        </w:rPr>
      </w:pPr>
    </w:p>
    <w:p w14:paraId="5967CA02">
      <w:pPr>
        <w:keepLines/>
        <w:spacing w:before="240" w:after="240" w:line="360" w:lineRule="auto"/>
        <w:jc w:val="both"/>
        <w:rPr>
          <w:i/>
          <w:iCs/>
        </w:rPr>
      </w:pPr>
    </w:p>
    <w:p w14:paraId="4983BA60">
      <w:pPr>
        <w:keepLines/>
        <w:spacing w:before="240" w:after="240" w:line="360" w:lineRule="auto"/>
        <w:jc w:val="both"/>
        <w:rPr>
          <w:i/>
          <w:iCs/>
        </w:rPr>
      </w:pPr>
    </w:p>
    <w:p w14:paraId="4BF7A557">
      <w:pPr>
        <w:keepLines/>
        <w:spacing w:before="240" w:after="240" w:line="360" w:lineRule="auto"/>
        <w:jc w:val="both"/>
        <w:rPr>
          <w:i/>
          <w:iCs/>
        </w:rPr>
      </w:pPr>
    </w:p>
    <w:p w14:paraId="51D3E807">
      <w:pPr>
        <w:keepLines/>
        <w:spacing w:before="240" w:after="240" w:line="360" w:lineRule="auto"/>
        <w:jc w:val="both"/>
        <w:rPr>
          <w:i/>
          <w:iCs/>
        </w:rPr>
      </w:pPr>
    </w:p>
    <w:p w14:paraId="1EF0F8C4">
      <w:pPr>
        <w:keepLines/>
        <w:spacing w:before="240" w:after="240" w:line="360" w:lineRule="auto"/>
        <w:jc w:val="both"/>
        <w:rPr>
          <w:i/>
          <w:iCs/>
        </w:rPr>
      </w:pPr>
    </w:p>
    <w:p w14:paraId="4E399635">
      <w:pPr>
        <w:keepLines/>
        <w:spacing w:before="240" w:after="240" w:line="360" w:lineRule="auto"/>
        <w:ind w:left="0"/>
        <w:jc w:val="both"/>
        <w:rPr>
          <w:i/>
          <w:iCs/>
        </w:rPr>
      </w:pPr>
    </w:p>
    <w:p w14:paraId="4FE7A4EE">
      <w:pPr>
        <w:keepLines/>
        <w:spacing w:before="240" w:after="240" w:line="360" w:lineRule="auto"/>
        <w:ind w:left="2881" w:firstLine="718"/>
        <w:jc w:val="both"/>
      </w:pPr>
      <w:r>
        <w:t xml:space="preserve">     </w:t>
      </w:r>
      <w:r>
        <w:drawing>
          <wp:anchor distT="114300" distB="114300" distL="114300" distR="114300" simplePos="0" relativeHeight="251751424" behindDoc="0" locked="0" layoutInCell="1" allowOverlap="1">
            <wp:simplePos x="0" y="0"/>
            <wp:positionH relativeFrom="column">
              <wp:posOffset>-513715</wp:posOffset>
            </wp:positionH>
            <wp:positionV relativeFrom="paragraph">
              <wp:posOffset>161925</wp:posOffset>
            </wp:positionV>
            <wp:extent cx="3200400" cy="2162175"/>
            <wp:effectExtent l="0" t="0" r="0" b="0"/>
            <wp:wrapNone/>
            <wp:docPr id="161" name="image145.png"/>
            <wp:cNvGraphicFramePr/>
            <a:graphic xmlns:a="http://schemas.openxmlformats.org/drawingml/2006/main">
              <a:graphicData uri="http://schemas.openxmlformats.org/drawingml/2006/picture">
                <pic:pic xmlns:pic="http://schemas.openxmlformats.org/drawingml/2006/picture">
                  <pic:nvPicPr>
                    <pic:cNvPr id="161" name="image145.png"/>
                    <pic:cNvPicPr preferRelativeResize="0"/>
                  </pic:nvPicPr>
                  <pic:blipFill>
                    <a:blip r:embed="rId88"/>
                    <a:srcRect/>
                    <a:stretch>
                      <a:fillRect/>
                    </a:stretch>
                  </pic:blipFill>
                  <pic:spPr>
                    <a:xfrm>
                      <a:off x="0" y="0"/>
                      <a:ext cx="3200400" cy="2162175"/>
                    </a:xfrm>
                    <a:prstGeom prst="rect">
                      <a:avLst/>
                    </a:prstGeom>
                  </pic:spPr>
                </pic:pic>
              </a:graphicData>
            </a:graphic>
          </wp:anchor>
        </w:drawing>
      </w:r>
      <w:r>
        <w:drawing>
          <wp:anchor distT="114300" distB="114300" distL="114300" distR="114300" simplePos="0" relativeHeight="251752448" behindDoc="0" locked="0" layoutInCell="1" allowOverlap="1">
            <wp:simplePos x="0" y="0"/>
            <wp:positionH relativeFrom="column">
              <wp:posOffset>2867025</wp:posOffset>
            </wp:positionH>
            <wp:positionV relativeFrom="paragraph">
              <wp:posOffset>161925</wp:posOffset>
            </wp:positionV>
            <wp:extent cx="3402965" cy="2164715"/>
            <wp:effectExtent l="0" t="0" r="0" b="0"/>
            <wp:wrapNone/>
            <wp:docPr id="32" name="image12.png"/>
            <wp:cNvGraphicFramePr/>
            <a:graphic xmlns:a="http://schemas.openxmlformats.org/drawingml/2006/main">
              <a:graphicData uri="http://schemas.openxmlformats.org/drawingml/2006/picture">
                <pic:pic xmlns:pic="http://schemas.openxmlformats.org/drawingml/2006/picture">
                  <pic:nvPicPr>
                    <pic:cNvPr id="32" name="image12.png"/>
                    <pic:cNvPicPr preferRelativeResize="0"/>
                  </pic:nvPicPr>
                  <pic:blipFill>
                    <a:blip r:embed="rId89"/>
                    <a:srcRect/>
                    <a:stretch>
                      <a:fillRect/>
                    </a:stretch>
                  </pic:blipFill>
                  <pic:spPr>
                    <a:xfrm>
                      <a:off x="0" y="0"/>
                      <a:ext cx="3402867" cy="2164428"/>
                    </a:xfrm>
                    <a:prstGeom prst="rect">
                      <a:avLst/>
                    </a:prstGeom>
                  </pic:spPr>
                </pic:pic>
              </a:graphicData>
            </a:graphic>
          </wp:anchor>
        </w:drawing>
      </w:r>
    </w:p>
    <w:p w14:paraId="40D74508">
      <w:pPr>
        <w:keepLines/>
        <w:spacing w:before="240" w:after="240" w:line="360" w:lineRule="auto"/>
        <w:ind w:left="2881" w:firstLine="718"/>
        <w:jc w:val="both"/>
      </w:pPr>
    </w:p>
    <w:p w14:paraId="286C2DA3">
      <w:pPr>
        <w:keepLines/>
        <w:spacing w:before="240" w:after="240" w:line="360" w:lineRule="auto"/>
        <w:ind w:left="2881" w:firstLine="718"/>
        <w:jc w:val="both"/>
      </w:pPr>
    </w:p>
    <w:p w14:paraId="64FC7276">
      <w:pPr>
        <w:keepLines/>
        <w:spacing w:before="240" w:after="240" w:line="360" w:lineRule="auto"/>
        <w:ind w:left="2881" w:firstLine="718"/>
        <w:jc w:val="both"/>
      </w:pPr>
    </w:p>
    <w:p w14:paraId="1E44EC4B">
      <w:pPr>
        <w:keepLines/>
        <w:spacing w:before="240" w:after="240" w:line="360" w:lineRule="auto"/>
        <w:ind w:left="2881" w:firstLine="718"/>
        <w:jc w:val="both"/>
      </w:pPr>
    </w:p>
    <w:p w14:paraId="701BBD76">
      <w:pPr>
        <w:keepLines/>
        <w:spacing w:before="240" w:after="240" w:line="360" w:lineRule="auto"/>
        <w:ind w:left="2881" w:firstLine="718"/>
        <w:jc w:val="both"/>
      </w:pPr>
      <w:r>
        <w:drawing>
          <wp:anchor distT="114300" distB="114300" distL="114300" distR="114300" simplePos="0" relativeHeight="251753472" behindDoc="0" locked="0" layoutInCell="1" allowOverlap="1">
            <wp:simplePos x="0" y="0"/>
            <wp:positionH relativeFrom="column">
              <wp:posOffset>1181100</wp:posOffset>
            </wp:positionH>
            <wp:positionV relativeFrom="paragraph">
              <wp:posOffset>481330</wp:posOffset>
            </wp:positionV>
            <wp:extent cx="3148330" cy="2696845"/>
            <wp:effectExtent l="0" t="0" r="0" b="0"/>
            <wp:wrapNone/>
            <wp:docPr id="146" name="image134.png"/>
            <wp:cNvGraphicFramePr/>
            <a:graphic xmlns:a="http://schemas.openxmlformats.org/drawingml/2006/main">
              <a:graphicData uri="http://schemas.openxmlformats.org/drawingml/2006/picture">
                <pic:pic xmlns:pic="http://schemas.openxmlformats.org/drawingml/2006/picture">
                  <pic:nvPicPr>
                    <pic:cNvPr id="146" name="image134.png"/>
                    <pic:cNvPicPr preferRelativeResize="0"/>
                  </pic:nvPicPr>
                  <pic:blipFill>
                    <a:blip r:embed="rId90"/>
                    <a:srcRect r="25000"/>
                    <a:stretch>
                      <a:fillRect/>
                    </a:stretch>
                  </pic:blipFill>
                  <pic:spPr>
                    <a:xfrm>
                      <a:off x="0" y="0"/>
                      <a:ext cx="3148013" cy="2696981"/>
                    </a:xfrm>
                    <a:prstGeom prst="rect">
                      <a:avLst/>
                    </a:prstGeom>
                  </pic:spPr>
                </pic:pic>
              </a:graphicData>
            </a:graphic>
          </wp:anchor>
        </w:drawing>
      </w:r>
    </w:p>
    <w:p w14:paraId="227B08A3">
      <w:pPr>
        <w:keepLines/>
        <w:spacing w:before="240" w:after="240" w:line="360" w:lineRule="auto"/>
        <w:ind w:left="2881" w:firstLine="718"/>
        <w:jc w:val="both"/>
      </w:pPr>
    </w:p>
    <w:p w14:paraId="53CCB60B">
      <w:pPr>
        <w:keepLines/>
        <w:spacing w:before="240" w:after="240" w:line="360" w:lineRule="auto"/>
        <w:ind w:left="2881" w:firstLine="718"/>
        <w:jc w:val="both"/>
      </w:pPr>
    </w:p>
    <w:p w14:paraId="28200D33">
      <w:pPr>
        <w:keepLines/>
        <w:spacing w:before="240" w:after="240" w:line="360" w:lineRule="auto"/>
        <w:ind w:left="2881" w:firstLine="718"/>
        <w:jc w:val="both"/>
      </w:pPr>
    </w:p>
    <w:p w14:paraId="6757F305">
      <w:pPr>
        <w:keepLines/>
        <w:spacing w:before="240" w:after="240" w:line="360" w:lineRule="auto"/>
        <w:ind w:left="2881" w:firstLine="718"/>
        <w:jc w:val="both"/>
      </w:pPr>
    </w:p>
    <w:p w14:paraId="79594020">
      <w:pPr>
        <w:keepLines/>
        <w:spacing w:before="240" w:after="240" w:line="360" w:lineRule="auto"/>
        <w:ind w:left="2881" w:firstLine="718"/>
        <w:jc w:val="both"/>
      </w:pPr>
    </w:p>
    <w:p w14:paraId="636010B9">
      <w:pPr>
        <w:keepLines/>
        <w:spacing w:before="240" w:after="240" w:line="360" w:lineRule="auto"/>
        <w:ind w:left="2881" w:firstLine="718"/>
        <w:jc w:val="both"/>
      </w:pPr>
    </w:p>
    <w:p w14:paraId="01221DB4">
      <w:pPr>
        <w:pStyle w:val="3"/>
        <w:spacing w:before="0" w:after="127" w:line="250" w:lineRule="auto"/>
        <w:ind w:left="2087" w:right="49"/>
        <w:jc w:val="both"/>
        <w:rPr>
          <w:rFonts w:ascii="Times New Roman" w:hAnsi="Times New Roman" w:eastAsia="Times New Roman" w:cs="Times New Roman"/>
          <w:b/>
          <w:bCs/>
          <w:i/>
          <w:iCs/>
          <w:sz w:val="24"/>
          <w:szCs w:val="24"/>
        </w:rPr>
      </w:pPr>
      <w:bookmarkStart w:id="79" w:name="_rfj2e7xeaeh4" w:colFirst="0" w:colLast="0"/>
      <w:bookmarkEnd w:id="79"/>
    </w:p>
    <w:p w14:paraId="5D451D50">
      <w:pPr>
        <w:pStyle w:val="3"/>
        <w:spacing w:before="0" w:after="127" w:line="250" w:lineRule="auto"/>
        <w:ind w:left="2087" w:right="49"/>
        <w:jc w:val="both"/>
        <w:rPr>
          <w:rFonts w:ascii="Times New Roman" w:hAnsi="Times New Roman" w:eastAsia="Times New Roman" w:cs="Times New Roman"/>
          <w:b/>
          <w:bCs/>
          <w:i/>
          <w:iCs/>
          <w:color w:val="000000"/>
          <w:sz w:val="24"/>
          <w:szCs w:val="24"/>
        </w:rPr>
      </w:pPr>
      <w:bookmarkStart w:id="80" w:name="_l8c2v7xid0fb" w:colFirst="0" w:colLast="0"/>
      <w:bookmarkEnd w:id="80"/>
    </w:p>
    <w:p w14:paraId="49869302">
      <w:pPr>
        <w:pStyle w:val="3"/>
        <w:spacing w:before="0" w:after="127" w:line="250" w:lineRule="auto"/>
        <w:ind w:left="2087" w:right="49"/>
        <w:jc w:val="both"/>
        <w:rPr>
          <w:rFonts w:ascii="Times New Roman" w:hAnsi="Times New Roman" w:eastAsia="Times New Roman" w:cs="Times New Roman"/>
          <w:sz w:val="24"/>
          <w:szCs w:val="24"/>
        </w:rPr>
      </w:pPr>
      <w:bookmarkStart w:id="81" w:name="_ettkd6s48udo" w:colFirst="0" w:colLast="0"/>
      <w:bookmarkEnd w:id="81"/>
      <w:r>
        <w:rPr>
          <w:rFonts w:ascii="Times New Roman" w:hAnsi="Times New Roman" w:eastAsia="Times New Roman" w:cs="Times New Roman"/>
          <w:b/>
          <w:bCs/>
          <w:i/>
          <w:iCs/>
          <w:color w:val="000000"/>
          <w:sz w:val="24"/>
          <w:szCs w:val="24"/>
        </w:rPr>
        <w:t xml:space="preserve">      Device actual computation and graph</w:t>
      </w:r>
    </w:p>
    <w:p w14:paraId="214F6CB9">
      <w:pPr>
        <w:keepLines/>
        <w:spacing w:before="240" w:after="240" w:line="360" w:lineRule="auto"/>
        <w:ind w:left="2881" w:firstLine="718"/>
        <w:jc w:val="both"/>
      </w:pPr>
    </w:p>
    <w:p w14:paraId="55EDC493">
      <w:pPr>
        <w:keepLines/>
        <w:spacing w:before="240" w:after="240" w:line="360" w:lineRule="auto"/>
        <w:ind w:left="2881" w:firstLine="718"/>
        <w:jc w:val="both"/>
      </w:pPr>
    </w:p>
    <w:p w14:paraId="572CE072">
      <w:pPr>
        <w:keepLines/>
        <w:spacing w:before="240" w:after="240" w:line="360" w:lineRule="auto"/>
        <w:ind w:left="2881" w:firstLine="718"/>
        <w:jc w:val="both"/>
      </w:pPr>
    </w:p>
    <w:p w14:paraId="1D4B9AC4">
      <w:pPr>
        <w:keepLines/>
        <w:spacing w:before="240" w:after="240" w:line="360" w:lineRule="auto"/>
        <w:ind w:left="2881" w:firstLine="718"/>
        <w:jc w:val="both"/>
      </w:pPr>
    </w:p>
    <w:p w14:paraId="3AA6C4D2">
      <w:pPr>
        <w:keepLines/>
        <w:spacing w:before="240" w:after="240" w:line="360" w:lineRule="auto"/>
        <w:ind w:left="0"/>
        <w:jc w:val="both"/>
      </w:pPr>
    </w:p>
    <w:p w14:paraId="3B6F58A3">
      <w:pPr>
        <w:keepLines/>
        <w:spacing w:before="240" w:after="240" w:line="360" w:lineRule="auto"/>
        <w:ind w:left="0"/>
        <w:jc w:val="both"/>
      </w:pPr>
    </w:p>
    <w:p w14:paraId="78F78630">
      <w:pPr>
        <w:keepLines/>
        <w:spacing w:line="276" w:lineRule="auto"/>
        <w:ind w:left="720"/>
        <w:jc w:val="center"/>
        <w:rPr>
          <w:b/>
          <w:bCs/>
        </w:rPr>
      </w:pPr>
    </w:p>
    <w:p w14:paraId="65B7041D">
      <w:pPr>
        <w:keepLines/>
        <w:spacing w:line="276" w:lineRule="auto"/>
        <w:ind w:left="720"/>
        <w:jc w:val="center"/>
        <w:rPr>
          <w:b/>
          <w:bCs/>
        </w:rPr>
      </w:pPr>
    </w:p>
    <w:p w14:paraId="1AD378BD">
      <w:pPr>
        <w:keepLines/>
        <w:spacing w:line="276" w:lineRule="auto"/>
        <w:ind w:left="720"/>
        <w:jc w:val="center"/>
        <w:rPr>
          <w:b/>
          <w:bCs/>
        </w:rPr>
      </w:pPr>
      <w:r>
        <w:rPr>
          <w:b/>
          <w:bCs/>
        </w:rPr>
        <w:t>APPENDIX A</w:t>
      </w:r>
    </w:p>
    <w:p w14:paraId="0A351AC2">
      <w:pPr>
        <w:keepLines/>
        <w:spacing w:line="276" w:lineRule="auto"/>
        <w:ind w:left="720"/>
        <w:jc w:val="center"/>
        <w:rPr>
          <w:b/>
          <w:bCs/>
        </w:rPr>
      </w:pPr>
      <w:r>
        <w:rPr>
          <w:b/>
          <w:bCs/>
        </w:rPr>
        <w:t>PERMISSION TO CONDUCT THE RESEARCH</w:t>
      </w:r>
    </w:p>
    <w:p w14:paraId="4C2C9867">
      <w:pPr>
        <w:keepLines/>
        <w:spacing w:line="276" w:lineRule="auto"/>
        <w:ind w:left="720"/>
        <w:jc w:val="center"/>
        <w:rPr>
          <w:b/>
          <w:bCs/>
        </w:rPr>
      </w:pPr>
    </w:p>
    <w:p w14:paraId="5F96EBA0">
      <w:pPr>
        <w:keepLines/>
        <w:spacing w:line="276" w:lineRule="auto"/>
        <w:ind w:left="720"/>
        <w:jc w:val="center"/>
        <w:rPr>
          <w:b/>
          <w:bCs/>
        </w:rPr>
      </w:pPr>
      <w:r>
        <w:rPr>
          <w:b/>
          <w:bCs/>
        </w:rPr>
        <w:t>Republic of the Philippines</w:t>
      </w:r>
    </w:p>
    <w:p w14:paraId="16909423">
      <w:pPr>
        <w:keepLines/>
        <w:spacing w:line="276" w:lineRule="auto"/>
        <w:ind w:left="720"/>
        <w:jc w:val="center"/>
        <w:rPr>
          <w:b/>
          <w:bCs/>
        </w:rPr>
      </w:pPr>
      <w:r>
        <w:rPr>
          <w:b/>
          <w:bCs/>
        </w:rPr>
        <w:t>Department of Education</w:t>
      </w:r>
    </w:p>
    <w:p w14:paraId="45FD1975">
      <w:pPr>
        <w:keepLines/>
        <w:spacing w:line="276" w:lineRule="auto"/>
        <w:ind w:left="720"/>
        <w:jc w:val="center"/>
        <w:rPr>
          <w:b/>
          <w:bCs/>
        </w:rPr>
      </w:pPr>
      <w:r>
        <w:rPr>
          <w:b/>
          <w:bCs/>
        </w:rPr>
        <w:t>Region V-Bicol</w:t>
      </w:r>
    </w:p>
    <w:p w14:paraId="1C098973">
      <w:pPr>
        <w:keepLines/>
        <w:spacing w:line="276" w:lineRule="auto"/>
        <w:ind w:left="720"/>
        <w:jc w:val="center"/>
        <w:rPr>
          <w:b/>
          <w:bCs/>
        </w:rPr>
      </w:pPr>
      <w:r>
        <w:rPr>
          <w:b/>
          <w:bCs/>
        </w:rPr>
        <w:t>Division of Camarines Norte</w:t>
      </w:r>
    </w:p>
    <w:p w14:paraId="5D8A4A48">
      <w:pPr>
        <w:keepLines/>
        <w:spacing w:line="276" w:lineRule="auto"/>
        <w:ind w:left="720"/>
        <w:jc w:val="center"/>
        <w:rPr>
          <w:b/>
          <w:bCs/>
        </w:rPr>
      </w:pPr>
      <w:r>
        <w:rPr>
          <w:b/>
          <w:bCs/>
        </w:rPr>
        <w:t>CAMARINES NORTE SENIOR HIGH SCHOOL</w:t>
      </w:r>
    </w:p>
    <w:p w14:paraId="2B7AED0D">
      <w:pPr>
        <w:keepLines/>
        <w:spacing w:line="276" w:lineRule="auto"/>
        <w:ind w:left="720"/>
        <w:jc w:val="center"/>
        <w:rPr>
          <w:b/>
          <w:bCs/>
        </w:rPr>
      </w:pPr>
    </w:p>
    <w:p w14:paraId="63669B82">
      <w:pPr>
        <w:keepLines/>
        <w:spacing w:line="276" w:lineRule="auto"/>
        <w:ind w:left="720"/>
        <w:jc w:val="right"/>
      </w:pPr>
      <w:r>
        <w:t>August 29, 2025</w:t>
      </w:r>
    </w:p>
    <w:p w14:paraId="64FCFE42">
      <w:pPr>
        <w:keepLines/>
        <w:spacing w:line="276" w:lineRule="auto"/>
        <w:ind w:left="720"/>
        <w:rPr>
          <w:b/>
          <w:bCs/>
        </w:rPr>
      </w:pPr>
      <w:r>
        <w:rPr>
          <w:b/>
          <w:bCs/>
        </w:rPr>
        <w:t xml:space="preserve"> </w:t>
      </w:r>
    </w:p>
    <w:p w14:paraId="663B11B5">
      <w:pPr>
        <w:keepLines/>
        <w:spacing w:before="240" w:line="276" w:lineRule="auto"/>
        <w:ind w:left="0" w:firstLine="720"/>
        <w:rPr>
          <w:b/>
          <w:bCs/>
        </w:rPr>
      </w:pPr>
      <w:r>
        <w:rPr>
          <w:b/>
          <w:bCs/>
        </w:rPr>
        <w:t>MAGNOLIA B. DE MESA</w:t>
      </w:r>
    </w:p>
    <w:p w14:paraId="29AD7671">
      <w:pPr>
        <w:keepLines/>
        <w:spacing w:line="276" w:lineRule="auto"/>
        <w:ind w:left="720"/>
      </w:pPr>
      <w:r>
        <w:t>Principal II</w:t>
      </w:r>
    </w:p>
    <w:p w14:paraId="41759991">
      <w:pPr>
        <w:keepLines/>
        <w:spacing w:line="276" w:lineRule="auto"/>
        <w:ind w:left="720"/>
      </w:pPr>
      <w:r>
        <w:t>Camarines Norte Senior High School</w:t>
      </w:r>
    </w:p>
    <w:p w14:paraId="0AC5C32D">
      <w:pPr>
        <w:keepLines/>
        <w:spacing w:line="276" w:lineRule="auto"/>
        <w:ind w:left="720"/>
      </w:pPr>
      <w:r>
        <w:t>Daet, Camarines Norte</w:t>
      </w:r>
    </w:p>
    <w:p w14:paraId="7E7DE394">
      <w:pPr>
        <w:keepLines/>
        <w:spacing w:before="240" w:after="240" w:line="276" w:lineRule="auto"/>
        <w:ind w:left="720"/>
        <w:jc w:val="both"/>
      </w:pPr>
      <w:r>
        <w:t xml:space="preserve"> </w:t>
      </w:r>
    </w:p>
    <w:p w14:paraId="3BBB7609">
      <w:pPr>
        <w:keepLines/>
        <w:spacing w:before="240" w:after="240" w:line="276" w:lineRule="auto"/>
        <w:ind w:left="720"/>
        <w:jc w:val="both"/>
      </w:pPr>
      <w:r>
        <w:t>Ma’am:</w:t>
      </w:r>
    </w:p>
    <w:p w14:paraId="1E718E7A">
      <w:pPr>
        <w:keepLines/>
        <w:spacing w:before="240" w:after="240" w:line="360" w:lineRule="auto"/>
        <w:ind w:left="720"/>
        <w:jc w:val="both"/>
      </w:pPr>
      <w:r>
        <w:t>In preparation for the upcoming Di Mathematics Quest 2025, a team of grade eleven students will be developing a Mathematical Showcase Device. In this light, we are requesting permission from your office to conduct research involving the Grade 11 students of Camarines Norte Senior High School for our study, called CoRTEx: a CNN-based Raspberry Pi mathematical device for solving rational equations and functions.</w:t>
      </w:r>
    </w:p>
    <w:p w14:paraId="66B97C8B">
      <w:pPr>
        <w:keepLines/>
        <w:spacing w:before="240" w:after="240" w:line="360" w:lineRule="auto"/>
        <w:ind w:left="720"/>
        <w:jc w:val="both"/>
      </w:pPr>
      <w:r>
        <w:t>We are hoping for your favorable action regarding this request. Thank you.</w:t>
      </w:r>
    </w:p>
    <w:p w14:paraId="3C264EAC">
      <w:pPr>
        <w:keepLines/>
        <w:spacing w:line="276" w:lineRule="auto"/>
        <w:ind w:left="720"/>
        <w:jc w:val="both"/>
        <w:rPr>
          <w:b/>
          <w:bCs/>
        </w:rPr>
      </w:pPr>
      <w:r>
        <w:t xml:space="preserve">Very truly yours,             </w:t>
      </w:r>
      <w:r>
        <w:rPr>
          <w:b/>
          <w:bCs/>
        </w:rPr>
        <w:t xml:space="preserve">                                        </w:t>
      </w:r>
      <w:r>
        <w:rPr>
          <w:b/>
          <w:bCs/>
        </w:rPr>
        <w:tab/>
      </w:r>
      <w:r>
        <w:rPr>
          <w:b/>
          <w:bCs/>
        </w:rPr>
        <w:t xml:space="preserve">        </w:t>
      </w:r>
      <w:r>
        <w:rPr>
          <w:b/>
          <w:bCs/>
        </w:rPr>
        <w:tab/>
      </w:r>
      <w:r>
        <w:rPr>
          <w:b/>
          <w:bCs/>
        </w:rPr>
        <w:t xml:space="preserve">        </w:t>
      </w:r>
      <w:r>
        <w:rPr>
          <w:b/>
          <w:bCs/>
        </w:rPr>
        <w:tab/>
      </w:r>
      <w:r>
        <w:rPr>
          <w:b/>
          <w:bCs/>
        </w:rPr>
        <w:t xml:space="preserve">       </w:t>
      </w:r>
    </w:p>
    <w:p w14:paraId="51799DF5">
      <w:pPr>
        <w:keepLines/>
        <w:spacing w:before="240" w:line="276" w:lineRule="auto"/>
        <w:ind w:left="0"/>
        <w:jc w:val="both"/>
        <w:rPr>
          <w:b/>
          <w:bCs/>
        </w:rPr>
      </w:pPr>
      <w:r>
        <w:rPr>
          <w:b/>
          <w:bCs/>
        </w:rPr>
        <w:t xml:space="preserve">       </w:t>
      </w:r>
      <w:r>
        <w:rPr>
          <w:b/>
          <w:bCs/>
        </w:rPr>
        <w:tab/>
      </w:r>
      <w:r>
        <w:rPr>
          <w:b/>
          <w:bCs/>
        </w:rPr>
        <w:t xml:space="preserve">KingNorbeth B. Ilan                                    </w:t>
      </w:r>
      <w:r>
        <w:rPr>
          <w:b/>
          <w:bCs/>
        </w:rPr>
        <w:tab/>
      </w:r>
      <w:r>
        <w:rPr>
          <w:b/>
          <w:bCs/>
        </w:rPr>
        <w:t xml:space="preserve">        </w:t>
      </w:r>
      <w:r>
        <w:rPr>
          <w:b/>
          <w:bCs/>
        </w:rPr>
        <w:tab/>
      </w:r>
      <w:r>
        <w:rPr>
          <w:b/>
          <w:bCs/>
        </w:rPr>
        <w:t xml:space="preserve">                       </w:t>
      </w:r>
      <w:r>
        <w:rPr>
          <w:b/>
          <w:bCs/>
        </w:rPr>
        <w:tab/>
      </w:r>
      <w:r>
        <w:rPr>
          <w:b/>
          <w:bCs/>
        </w:rPr>
        <w:t xml:space="preserve">                                                   </w:t>
      </w:r>
      <w:r>
        <w:rPr>
          <w:b/>
          <w:bCs/>
        </w:rPr>
        <w:tab/>
      </w:r>
      <w:r>
        <w:rPr>
          <w:b/>
          <w:bCs/>
        </w:rPr>
        <w:t xml:space="preserve">                              </w:t>
      </w:r>
    </w:p>
    <w:p w14:paraId="4D3F7DD9">
      <w:pPr>
        <w:keepLines/>
        <w:spacing w:line="276" w:lineRule="auto"/>
        <w:ind w:left="720"/>
        <w:jc w:val="both"/>
        <w:rPr>
          <w:b/>
          <w:bCs/>
        </w:rPr>
      </w:pPr>
      <w:r>
        <w:rPr>
          <w:b/>
          <w:bCs/>
        </w:rPr>
        <w:t xml:space="preserve">Marisse R. Magana                                                             </w:t>
      </w:r>
      <w:r>
        <w:rPr>
          <w:b/>
          <w:bCs/>
        </w:rPr>
        <w:tab/>
      </w:r>
      <w:r>
        <w:rPr>
          <w:b/>
          <w:bCs/>
        </w:rPr>
        <w:t xml:space="preserve">        </w:t>
      </w:r>
      <w:r>
        <w:rPr>
          <w:b/>
          <w:bCs/>
        </w:rPr>
        <w:tab/>
      </w:r>
      <w:r>
        <w:rPr>
          <w:b/>
          <w:bCs/>
        </w:rPr>
        <w:t xml:space="preserve">      </w:t>
      </w:r>
    </w:p>
    <w:p w14:paraId="56F44068">
      <w:pPr>
        <w:keepLines/>
        <w:spacing w:line="276" w:lineRule="auto"/>
        <w:ind w:left="720"/>
        <w:jc w:val="both"/>
      </w:pPr>
      <w:r>
        <w:rPr>
          <w:i/>
          <w:iCs/>
        </w:rPr>
        <w:t>Researchers</w:t>
      </w:r>
      <w:r>
        <w:t xml:space="preserve">                                                </w:t>
      </w:r>
      <w:r>
        <w:tab/>
      </w:r>
    </w:p>
    <w:p w14:paraId="47E43655">
      <w:pPr>
        <w:keepLines/>
        <w:spacing w:line="276" w:lineRule="auto"/>
        <w:ind w:left="720"/>
        <w:jc w:val="both"/>
      </w:pPr>
      <w:r>
        <w:t xml:space="preserve"> </w:t>
      </w:r>
    </w:p>
    <w:p w14:paraId="7AAFC939">
      <w:pPr>
        <w:keepLines/>
        <w:spacing w:before="240" w:line="276" w:lineRule="auto"/>
        <w:ind w:left="0"/>
        <w:jc w:val="both"/>
        <w:rPr>
          <w:b/>
          <w:bCs/>
        </w:rPr>
      </w:pPr>
      <w:r>
        <w:t xml:space="preserve">        </w:t>
      </w:r>
      <w:r>
        <w:tab/>
      </w:r>
      <w:r>
        <w:t xml:space="preserve">Approved:  </w:t>
      </w:r>
      <w:r>
        <w:rPr>
          <w:b/>
          <w:bCs/>
        </w:rPr>
        <w:t xml:space="preserve"> </w:t>
      </w:r>
      <w:r>
        <w:rPr>
          <w:b/>
          <w:bCs/>
        </w:rPr>
        <w:tab/>
      </w:r>
      <w:r>
        <w:rPr>
          <w:b/>
          <w:bCs/>
        </w:rPr>
        <w:t xml:space="preserve">  </w:t>
      </w:r>
    </w:p>
    <w:p w14:paraId="3EAD5795">
      <w:pPr>
        <w:keepLines/>
        <w:spacing w:before="240" w:line="276" w:lineRule="auto"/>
        <w:ind w:left="0"/>
        <w:jc w:val="both"/>
        <w:rPr>
          <w:b/>
          <w:bCs/>
        </w:rPr>
      </w:pPr>
    </w:p>
    <w:p w14:paraId="3FA460B9">
      <w:pPr>
        <w:keepLines/>
        <w:spacing w:line="276" w:lineRule="auto"/>
        <w:ind w:left="0"/>
        <w:jc w:val="both"/>
        <w:rPr>
          <w:b/>
          <w:bCs/>
          <w:i/>
          <w:iCs/>
        </w:rPr>
      </w:pPr>
      <w:r>
        <w:rPr>
          <w:b/>
          <w:bCs/>
        </w:rPr>
        <w:t xml:space="preserve">       </w:t>
      </w:r>
      <w:r>
        <w:rPr>
          <w:b/>
          <w:bCs/>
        </w:rPr>
        <w:tab/>
      </w:r>
      <w:r>
        <w:rPr>
          <w:b/>
          <w:bCs/>
        </w:rPr>
        <w:t xml:space="preserve">MAGNOLIA B. DE MESA    </w:t>
      </w:r>
      <w:r>
        <w:rPr>
          <w:b/>
          <w:bCs/>
          <w:i/>
          <w:iCs/>
        </w:rPr>
        <w:t xml:space="preserve">      </w:t>
      </w:r>
    </w:p>
    <w:p w14:paraId="538EB2C4">
      <w:pPr>
        <w:keepLines/>
        <w:spacing w:line="276" w:lineRule="auto"/>
        <w:ind w:left="0"/>
        <w:jc w:val="both"/>
      </w:pPr>
      <w:r>
        <w:rPr>
          <w:b/>
          <w:bCs/>
        </w:rPr>
        <w:t xml:space="preserve">    </w:t>
      </w:r>
      <w:r>
        <w:t xml:space="preserve">        Principal II</w:t>
      </w:r>
    </w:p>
    <w:p w14:paraId="3C1AF7A0">
      <w:pPr>
        <w:keepLines/>
        <w:spacing w:line="276" w:lineRule="auto"/>
        <w:ind w:left="720"/>
        <w:jc w:val="center"/>
        <w:rPr>
          <w:b/>
          <w:bCs/>
        </w:rPr>
      </w:pPr>
    </w:p>
    <w:p w14:paraId="47464F2B">
      <w:pPr>
        <w:keepLines/>
        <w:spacing w:line="276" w:lineRule="auto"/>
        <w:ind w:left="720"/>
        <w:jc w:val="center"/>
        <w:rPr>
          <w:b/>
          <w:bCs/>
        </w:rPr>
      </w:pPr>
      <w:r>
        <w:rPr>
          <w:b/>
          <w:bCs/>
        </w:rPr>
        <w:t>APPENDIX B</w:t>
      </w:r>
    </w:p>
    <w:p w14:paraId="601F5044">
      <w:pPr>
        <w:keepLines/>
        <w:spacing w:line="276" w:lineRule="auto"/>
        <w:ind w:left="720"/>
        <w:rPr>
          <w:b/>
          <w:bCs/>
        </w:rPr>
      </w:pPr>
    </w:p>
    <w:p w14:paraId="50775D0C">
      <w:pPr>
        <w:keepLines/>
        <w:spacing w:line="276" w:lineRule="auto"/>
        <w:ind w:left="720"/>
        <w:jc w:val="center"/>
        <w:rPr>
          <w:b/>
          <w:bCs/>
        </w:rPr>
      </w:pPr>
      <w:r>
        <w:rPr>
          <w:b/>
          <w:bCs/>
        </w:rPr>
        <w:t xml:space="preserve">LETTER TO RESPONDENTS </w:t>
      </w:r>
    </w:p>
    <w:p w14:paraId="6EEB6125">
      <w:pPr>
        <w:keepLines/>
        <w:spacing w:line="276" w:lineRule="auto"/>
        <w:ind w:left="720"/>
        <w:jc w:val="center"/>
        <w:rPr>
          <w:b/>
          <w:bCs/>
        </w:rPr>
      </w:pPr>
    </w:p>
    <w:p w14:paraId="39004DD0">
      <w:pPr>
        <w:keepLines/>
        <w:spacing w:line="276" w:lineRule="auto"/>
        <w:ind w:left="720"/>
        <w:jc w:val="center"/>
        <w:rPr>
          <w:b/>
          <w:bCs/>
        </w:rPr>
      </w:pPr>
      <w:r>
        <w:rPr>
          <w:b/>
          <w:bCs/>
        </w:rPr>
        <w:t>Republic of the Philippines</w:t>
      </w:r>
    </w:p>
    <w:p w14:paraId="3B017C0B">
      <w:pPr>
        <w:keepLines/>
        <w:spacing w:line="276" w:lineRule="auto"/>
        <w:ind w:left="720"/>
        <w:jc w:val="center"/>
        <w:rPr>
          <w:b/>
          <w:bCs/>
        </w:rPr>
      </w:pPr>
      <w:r>
        <w:rPr>
          <w:b/>
          <w:bCs/>
        </w:rPr>
        <w:t>Department of Education</w:t>
      </w:r>
    </w:p>
    <w:p w14:paraId="4B093313">
      <w:pPr>
        <w:keepLines/>
        <w:spacing w:line="276" w:lineRule="auto"/>
        <w:ind w:left="720"/>
        <w:jc w:val="center"/>
        <w:rPr>
          <w:b/>
          <w:bCs/>
        </w:rPr>
      </w:pPr>
      <w:r>
        <w:rPr>
          <w:b/>
          <w:bCs/>
        </w:rPr>
        <w:t>Region V-Bicol</w:t>
      </w:r>
    </w:p>
    <w:p w14:paraId="3511DFD5">
      <w:pPr>
        <w:keepLines/>
        <w:spacing w:line="276" w:lineRule="auto"/>
        <w:ind w:left="720"/>
        <w:jc w:val="center"/>
        <w:rPr>
          <w:b/>
          <w:bCs/>
        </w:rPr>
      </w:pPr>
      <w:r>
        <w:rPr>
          <w:b/>
          <w:bCs/>
        </w:rPr>
        <w:t>Division of Camarines Norte</w:t>
      </w:r>
    </w:p>
    <w:p w14:paraId="24E16DE0">
      <w:pPr>
        <w:keepLines/>
        <w:spacing w:line="276" w:lineRule="auto"/>
        <w:ind w:left="720"/>
        <w:jc w:val="center"/>
        <w:rPr>
          <w:b/>
          <w:bCs/>
        </w:rPr>
      </w:pPr>
      <w:r>
        <w:rPr>
          <w:b/>
          <w:bCs/>
        </w:rPr>
        <w:t>CAMARINES NORTE SENIOR HIGH SCHOOL</w:t>
      </w:r>
    </w:p>
    <w:p w14:paraId="216BDB1D">
      <w:pPr>
        <w:keepLines/>
        <w:spacing w:before="240" w:after="240" w:line="276" w:lineRule="auto"/>
        <w:ind w:left="720"/>
        <w:jc w:val="right"/>
        <w:rPr>
          <w:b/>
          <w:bCs/>
        </w:rPr>
      </w:pPr>
      <w:r>
        <w:rPr>
          <w:b/>
          <w:bCs/>
        </w:rPr>
        <w:t>August 29, 2025</w:t>
      </w:r>
    </w:p>
    <w:p w14:paraId="0692BA28">
      <w:pPr>
        <w:keepLines/>
        <w:spacing w:before="240" w:after="240" w:line="276" w:lineRule="auto"/>
        <w:ind w:left="720"/>
        <w:jc w:val="both"/>
        <w:rPr>
          <w:b/>
          <w:bCs/>
        </w:rPr>
      </w:pPr>
      <w:r>
        <w:rPr>
          <w:b/>
          <w:bCs/>
        </w:rPr>
        <w:t xml:space="preserve">____________________________                                    </w:t>
      </w:r>
      <w:r>
        <w:rPr>
          <w:b/>
          <w:bCs/>
        </w:rPr>
        <w:tab/>
      </w:r>
      <w:r>
        <w:rPr>
          <w:b/>
          <w:bCs/>
        </w:rPr>
        <w:t xml:space="preserve">   </w:t>
      </w:r>
    </w:p>
    <w:p w14:paraId="76DC04E0">
      <w:pPr>
        <w:keepLines/>
        <w:spacing w:before="240" w:after="240" w:line="276" w:lineRule="auto"/>
        <w:ind w:left="720"/>
        <w:jc w:val="both"/>
        <w:rPr>
          <w:b/>
          <w:bCs/>
        </w:rPr>
      </w:pPr>
      <w:r>
        <w:rPr>
          <w:b/>
          <w:bCs/>
        </w:rPr>
        <w:t>____________________________</w:t>
      </w:r>
    </w:p>
    <w:p w14:paraId="11B5A6EF">
      <w:pPr>
        <w:keepLines/>
        <w:spacing w:before="240" w:after="240" w:line="276" w:lineRule="auto"/>
        <w:ind w:left="720"/>
        <w:jc w:val="both"/>
        <w:rPr>
          <w:b/>
          <w:bCs/>
        </w:rPr>
      </w:pPr>
      <w:r>
        <w:rPr>
          <w:b/>
          <w:bCs/>
        </w:rPr>
        <w:t>____________________________</w:t>
      </w:r>
    </w:p>
    <w:p w14:paraId="2F48ACDF">
      <w:pPr>
        <w:keepLines/>
        <w:spacing w:before="240" w:after="240" w:line="276" w:lineRule="auto"/>
        <w:ind w:left="0"/>
        <w:jc w:val="both"/>
        <w:rPr>
          <w:b/>
          <w:bCs/>
        </w:rPr>
      </w:pPr>
      <w:r>
        <w:rPr>
          <w:b/>
          <w:bCs/>
        </w:rPr>
        <w:t xml:space="preserve"> </w:t>
      </w:r>
    </w:p>
    <w:p w14:paraId="1AF4A7D7">
      <w:pPr>
        <w:keepLines/>
        <w:spacing w:before="240" w:after="240" w:line="276" w:lineRule="auto"/>
        <w:ind w:left="720"/>
        <w:jc w:val="both"/>
      </w:pPr>
      <w:r>
        <w:t xml:space="preserve">I hope this letter finds you well. In connection with the forthcoming 2025 Division Mathematics Fair, selected eleventh-grade students will be preparing a Mathematical Showcase Device. As part of this initiative, we are conducting a research study titled </w:t>
      </w:r>
      <w:r>
        <w:rPr>
          <w:b/>
          <w:bCs/>
        </w:rPr>
        <w:t>CoRTEx</w:t>
      </w:r>
      <w:r>
        <w:t>, a CNN-based Raspberry Pi mathematical device for solving rational equations and functions.</w:t>
      </w:r>
    </w:p>
    <w:p w14:paraId="32500196">
      <w:pPr>
        <w:keepLines/>
        <w:spacing w:before="240" w:after="240" w:line="276" w:lineRule="auto"/>
        <w:ind w:left="720"/>
        <w:jc w:val="both"/>
      </w:pPr>
      <w:r>
        <w:t>With this regard, we kindly request your permission to be one of our research respondents. The research will involve students in manipulating a device designed to enhance their understanding for solving rational equations and functions through a CNN-based Raspberry Pi mathematical device .</w:t>
      </w:r>
    </w:p>
    <w:p w14:paraId="6A979687">
      <w:pPr>
        <w:keepLines/>
        <w:spacing w:before="240" w:after="240" w:line="276" w:lineRule="auto"/>
        <w:ind w:left="720"/>
        <w:jc w:val="both"/>
      </w:pPr>
      <w:r>
        <w:t>We assure you that the research will be conducted in compliance with ethical standards, ensuring the privacy and well-being of all participants. Your support and cooperation will be invaluable to the success of this project.</w:t>
      </w:r>
    </w:p>
    <w:p w14:paraId="4ABAA808">
      <w:pPr>
        <w:keepLines/>
        <w:spacing w:line="276" w:lineRule="auto"/>
        <w:ind w:left="720"/>
        <w:jc w:val="both"/>
      </w:pPr>
      <w:r>
        <w:t xml:space="preserve">Very truly yours,                                                     </w:t>
      </w:r>
      <w:r>
        <w:tab/>
      </w:r>
      <w:r>
        <w:t xml:space="preserve">        </w:t>
      </w:r>
      <w:r>
        <w:tab/>
      </w:r>
      <w:r>
        <w:t xml:space="preserve">        </w:t>
      </w:r>
      <w:r>
        <w:tab/>
      </w:r>
      <w:r>
        <w:t xml:space="preserve">       </w:t>
      </w:r>
    </w:p>
    <w:p w14:paraId="4C740453">
      <w:pPr>
        <w:keepLines/>
        <w:spacing w:before="240" w:line="276" w:lineRule="auto"/>
        <w:ind w:left="0"/>
        <w:jc w:val="both"/>
        <w:rPr>
          <w:b/>
          <w:bCs/>
        </w:rPr>
      </w:pPr>
      <w:r>
        <w:rPr>
          <w:b/>
          <w:bCs/>
        </w:rPr>
        <w:t xml:space="preserve">       </w:t>
      </w:r>
      <w:r>
        <w:rPr>
          <w:b/>
          <w:bCs/>
        </w:rPr>
        <w:tab/>
      </w:r>
      <w:r>
        <w:rPr>
          <w:b/>
          <w:bCs/>
        </w:rPr>
        <w:t xml:space="preserve">KingNorbeth B. Ilan                                    </w:t>
      </w:r>
      <w:r>
        <w:rPr>
          <w:b/>
          <w:bCs/>
        </w:rPr>
        <w:tab/>
      </w:r>
      <w:r>
        <w:rPr>
          <w:b/>
          <w:bCs/>
        </w:rPr>
        <w:t xml:space="preserve">        </w:t>
      </w:r>
      <w:r>
        <w:rPr>
          <w:b/>
          <w:bCs/>
        </w:rPr>
        <w:tab/>
      </w:r>
      <w:r>
        <w:rPr>
          <w:b/>
          <w:bCs/>
        </w:rPr>
        <w:t xml:space="preserve">                       </w:t>
      </w:r>
      <w:r>
        <w:rPr>
          <w:b/>
          <w:bCs/>
        </w:rPr>
        <w:tab/>
      </w:r>
      <w:r>
        <w:rPr>
          <w:b/>
          <w:bCs/>
        </w:rPr>
        <w:t xml:space="preserve">        </w:t>
      </w:r>
    </w:p>
    <w:p w14:paraId="2989092D">
      <w:pPr>
        <w:keepLines/>
        <w:spacing w:before="240" w:line="276" w:lineRule="auto"/>
        <w:ind w:left="0"/>
        <w:jc w:val="both"/>
        <w:rPr>
          <w:b/>
          <w:bCs/>
        </w:rPr>
      </w:pPr>
    </w:p>
    <w:p w14:paraId="7538FABB">
      <w:pPr>
        <w:keepLines/>
        <w:spacing w:line="276" w:lineRule="auto"/>
        <w:ind w:left="720"/>
        <w:jc w:val="both"/>
        <w:rPr>
          <w:b/>
          <w:bCs/>
        </w:rPr>
      </w:pPr>
      <w:r>
        <w:rPr>
          <w:b/>
          <w:bCs/>
        </w:rPr>
        <w:t xml:space="preserve">Marisse R. Magana                                                             </w:t>
      </w:r>
      <w:r>
        <w:rPr>
          <w:b/>
          <w:bCs/>
        </w:rPr>
        <w:tab/>
      </w:r>
      <w:r>
        <w:rPr>
          <w:b/>
          <w:bCs/>
        </w:rPr>
        <w:t xml:space="preserve">        </w:t>
      </w:r>
      <w:r>
        <w:rPr>
          <w:b/>
          <w:bCs/>
        </w:rPr>
        <w:tab/>
      </w:r>
      <w:r>
        <w:rPr>
          <w:b/>
          <w:bCs/>
        </w:rPr>
        <w:t xml:space="preserve">      </w:t>
      </w:r>
    </w:p>
    <w:p w14:paraId="7F7F065B">
      <w:pPr>
        <w:keepLines/>
        <w:spacing w:line="276" w:lineRule="auto"/>
        <w:ind w:left="720"/>
        <w:jc w:val="both"/>
      </w:pPr>
      <w:r>
        <w:rPr>
          <w:i/>
          <w:iCs/>
        </w:rPr>
        <w:t>Researchers</w:t>
      </w:r>
      <w:r>
        <w:t xml:space="preserve">                                                </w:t>
      </w:r>
      <w:r>
        <w:tab/>
      </w:r>
    </w:p>
    <w:p w14:paraId="34728A37">
      <w:pPr>
        <w:keepLines/>
        <w:spacing w:line="276" w:lineRule="auto"/>
        <w:ind w:left="720"/>
        <w:jc w:val="both"/>
      </w:pPr>
      <w:r>
        <w:t xml:space="preserve"> </w:t>
      </w:r>
    </w:p>
    <w:p w14:paraId="38F20954">
      <w:pPr>
        <w:keepLines/>
        <w:spacing w:line="276" w:lineRule="auto"/>
        <w:ind w:left="0"/>
        <w:jc w:val="both"/>
      </w:pPr>
      <w:r>
        <w:t xml:space="preserve">        </w:t>
      </w:r>
      <w:r>
        <w:tab/>
      </w:r>
      <w:r>
        <w:t xml:space="preserve">Noted by:    </w:t>
      </w:r>
      <w:r>
        <w:tab/>
      </w:r>
      <w:r>
        <w:t xml:space="preserve">  </w:t>
      </w:r>
    </w:p>
    <w:p w14:paraId="3647C199">
      <w:pPr>
        <w:keepLines/>
        <w:spacing w:line="276" w:lineRule="auto"/>
        <w:ind w:left="0"/>
        <w:jc w:val="both"/>
      </w:pPr>
    </w:p>
    <w:p w14:paraId="469AFA13">
      <w:pPr>
        <w:keepLines/>
        <w:spacing w:line="276" w:lineRule="auto"/>
        <w:ind w:left="0"/>
        <w:jc w:val="both"/>
        <w:rPr>
          <w:b/>
          <w:bCs/>
          <w:i/>
          <w:iCs/>
        </w:rPr>
      </w:pPr>
      <w:r>
        <w:rPr>
          <w:b/>
          <w:bCs/>
        </w:rPr>
        <w:t xml:space="preserve">       </w:t>
      </w:r>
      <w:r>
        <w:rPr>
          <w:b/>
          <w:bCs/>
        </w:rPr>
        <w:tab/>
      </w:r>
      <w:r>
        <w:rPr>
          <w:b/>
          <w:bCs/>
        </w:rPr>
        <w:t xml:space="preserve">MARJORIE JOY N. RELAVO    </w:t>
      </w:r>
      <w:r>
        <w:rPr>
          <w:b/>
          <w:bCs/>
          <w:i/>
          <w:iCs/>
        </w:rPr>
        <w:t xml:space="preserve">      </w:t>
      </w:r>
    </w:p>
    <w:p w14:paraId="38A5A55B">
      <w:pPr>
        <w:keepLines/>
        <w:spacing w:line="276" w:lineRule="auto"/>
        <w:ind w:left="0"/>
        <w:jc w:val="both"/>
      </w:pPr>
      <w:r>
        <w:rPr>
          <w:b/>
          <w:bCs/>
        </w:rPr>
        <w:t xml:space="preserve">       </w:t>
      </w:r>
      <w:r>
        <w:t xml:space="preserve">     Coach</w:t>
      </w:r>
    </w:p>
    <w:p w14:paraId="23E76F0A">
      <w:pPr>
        <w:keepLines/>
        <w:spacing w:before="240" w:line="276" w:lineRule="auto"/>
        <w:ind w:left="0"/>
        <w:jc w:val="both"/>
        <w:rPr>
          <w:b/>
          <w:bCs/>
        </w:rPr>
      </w:pPr>
      <w:r>
        <w:rPr>
          <w:b/>
          <w:bCs/>
        </w:rPr>
        <w:t xml:space="preserve"> </w:t>
      </w:r>
    </w:p>
    <w:p w14:paraId="5E88C3E8">
      <w:pPr>
        <w:keepLines/>
        <w:spacing w:line="276" w:lineRule="auto"/>
        <w:ind w:left="720"/>
        <w:jc w:val="center"/>
        <w:rPr>
          <w:b/>
          <w:bCs/>
        </w:rPr>
      </w:pPr>
      <w:r>
        <w:rPr>
          <w:b/>
          <w:bCs/>
        </w:rPr>
        <w:t xml:space="preserve">APPENDIX C </w:t>
      </w:r>
    </w:p>
    <w:p w14:paraId="4A87A45C">
      <w:pPr>
        <w:keepLines/>
        <w:spacing w:line="276" w:lineRule="auto"/>
        <w:ind w:left="720"/>
        <w:jc w:val="center"/>
        <w:rPr>
          <w:b/>
          <w:bCs/>
        </w:rPr>
      </w:pPr>
      <w:r>
        <w:rPr>
          <w:b/>
          <w:bCs/>
        </w:rPr>
        <w:t>LETTER TO PROFESSIONAL EXPERTS</w:t>
      </w:r>
    </w:p>
    <w:p w14:paraId="198224C1">
      <w:pPr>
        <w:keepLines/>
        <w:spacing w:line="276" w:lineRule="auto"/>
        <w:ind w:left="720"/>
        <w:jc w:val="center"/>
        <w:rPr>
          <w:b/>
          <w:bCs/>
        </w:rPr>
      </w:pPr>
    </w:p>
    <w:p w14:paraId="2E6477EB">
      <w:pPr>
        <w:keepLines/>
        <w:spacing w:line="276" w:lineRule="auto"/>
        <w:ind w:left="720"/>
        <w:jc w:val="center"/>
        <w:rPr>
          <w:b/>
          <w:bCs/>
        </w:rPr>
      </w:pPr>
      <w:r>
        <w:rPr>
          <w:b/>
          <w:bCs/>
        </w:rPr>
        <w:t>Republic of the Philippines</w:t>
      </w:r>
    </w:p>
    <w:p w14:paraId="7A4AAE6F">
      <w:pPr>
        <w:keepLines/>
        <w:spacing w:line="276" w:lineRule="auto"/>
        <w:ind w:left="720"/>
        <w:jc w:val="center"/>
        <w:rPr>
          <w:b/>
          <w:bCs/>
        </w:rPr>
      </w:pPr>
      <w:r>
        <w:rPr>
          <w:b/>
          <w:bCs/>
        </w:rPr>
        <w:t>Department of Education</w:t>
      </w:r>
    </w:p>
    <w:p w14:paraId="598F3643">
      <w:pPr>
        <w:keepLines/>
        <w:spacing w:line="276" w:lineRule="auto"/>
        <w:ind w:left="720"/>
        <w:jc w:val="center"/>
        <w:rPr>
          <w:b/>
          <w:bCs/>
        </w:rPr>
      </w:pPr>
      <w:r>
        <w:rPr>
          <w:b/>
          <w:bCs/>
        </w:rPr>
        <w:t>Region V-Bicol</w:t>
      </w:r>
    </w:p>
    <w:p w14:paraId="5A6D4D3C">
      <w:pPr>
        <w:keepLines/>
        <w:spacing w:line="276" w:lineRule="auto"/>
        <w:ind w:left="720"/>
        <w:jc w:val="center"/>
        <w:rPr>
          <w:b/>
          <w:bCs/>
        </w:rPr>
      </w:pPr>
      <w:r>
        <w:rPr>
          <w:b/>
          <w:bCs/>
        </w:rPr>
        <w:t>Division of Camarines Norte</w:t>
      </w:r>
    </w:p>
    <w:p w14:paraId="61BC1F64">
      <w:pPr>
        <w:keepLines/>
        <w:spacing w:line="276" w:lineRule="auto"/>
        <w:ind w:left="720"/>
        <w:jc w:val="center"/>
        <w:rPr>
          <w:b/>
          <w:bCs/>
        </w:rPr>
      </w:pPr>
      <w:r>
        <w:rPr>
          <w:b/>
          <w:bCs/>
        </w:rPr>
        <w:t>CAMARINES NORTE SENIOR HIGH SCHOOL</w:t>
      </w:r>
    </w:p>
    <w:p w14:paraId="3A65E992">
      <w:pPr>
        <w:keepLines/>
        <w:spacing w:before="240" w:after="240" w:line="276" w:lineRule="auto"/>
        <w:ind w:left="720"/>
        <w:jc w:val="right"/>
      </w:pPr>
      <w:r>
        <w:t xml:space="preserve">August 29, 2025         </w:t>
      </w:r>
      <w:r>
        <w:tab/>
      </w:r>
      <w:r>
        <w:t xml:space="preserve">   </w:t>
      </w:r>
    </w:p>
    <w:p w14:paraId="7579D31F">
      <w:pPr>
        <w:keepLines/>
        <w:spacing w:before="240" w:after="240" w:line="276" w:lineRule="auto"/>
        <w:ind w:left="720"/>
        <w:jc w:val="both"/>
      </w:pPr>
      <w:r>
        <w:t>____________________________</w:t>
      </w:r>
    </w:p>
    <w:p w14:paraId="21E58641">
      <w:pPr>
        <w:keepLines/>
        <w:spacing w:before="240" w:after="240" w:line="276" w:lineRule="auto"/>
        <w:ind w:left="720"/>
        <w:jc w:val="both"/>
      </w:pPr>
      <w:r>
        <w:t>____________________________</w:t>
      </w:r>
    </w:p>
    <w:p w14:paraId="451EB15E">
      <w:pPr>
        <w:keepLines/>
        <w:spacing w:before="240" w:after="240" w:line="276" w:lineRule="auto"/>
        <w:ind w:left="720"/>
        <w:jc w:val="both"/>
      </w:pPr>
      <w:r>
        <w:t>We hope this message finds you well. As part of the upcoming 2025 Division Mathematics Quest, selected eleventh-grade students from our school will be preparing a Mathematical Showcase Device. In line with this, we are conducting a research study titled CoRTEx, a CNN-based Raspberry Pi mathematical device for solving rational equations and functions.</w:t>
      </w:r>
    </w:p>
    <w:p w14:paraId="77C3F8AF">
      <w:pPr>
        <w:keepLines/>
        <w:spacing w:before="240" w:after="240" w:line="276" w:lineRule="auto"/>
        <w:ind w:left="720"/>
        <w:jc w:val="both"/>
      </w:pPr>
      <w:r>
        <w:t>The purpose of this study is to explore the potential of a CNN-based Raspberry Pi mathematical device for solving rational equations and functions. We seek the support and expertise of professionals such as yourself to guide, evaluate, and provide feedback on this educational initiative. Your knowledge and experience would be invaluable to ensuring the device’s educational effectiveness and the accuracy of its mathematical content.</w:t>
      </w:r>
    </w:p>
    <w:p w14:paraId="1C062DD5">
      <w:pPr>
        <w:keepLines/>
        <w:spacing w:before="240" w:after="240" w:line="276" w:lineRule="auto"/>
        <w:ind w:left="720"/>
        <w:jc w:val="both"/>
      </w:pPr>
      <w:r>
        <w:t>We kindly request your permission and cooperation in being part of this research project, where your input will significantly contribute to enhancing the learning experience for our students. Your guidance and professional insights will play a pivotal role in shaping the success of this endeavor.</w:t>
      </w:r>
    </w:p>
    <w:p w14:paraId="26BA1409">
      <w:pPr>
        <w:keepLines/>
        <w:spacing w:line="276" w:lineRule="auto"/>
        <w:ind w:left="720"/>
        <w:jc w:val="both"/>
      </w:pPr>
      <w:r>
        <w:t xml:space="preserve">Very truly yours,                                                     </w:t>
      </w:r>
      <w:r>
        <w:tab/>
      </w:r>
      <w:r>
        <w:t xml:space="preserve">        </w:t>
      </w:r>
      <w:r>
        <w:tab/>
      </w:r>
      <w:r>
        <w:t xml:space="preserve">        </w:t>
      </w:r>
      <w:r>
        <w:tab/>
      </w:r>
      <w:r>
        <w:t xml:space="preserve">      </w:t>
      </w:r>
    </w:p>
    <w:p w14:paraId="175C4A06">
      <w:pPr>
        <w:keepLines/>
        <w:spacing w:before="240" w:line="276" w:lineRule="auto"/>
        <w:ind w:left="0"/>
        <w:jc w:val="both"/>
        <w:rPr>
          <w:b/>
          <w:bCs/>
        </w:rPr>
      </w:pPr>
      <w:r>
        <w:rPr>
          <w:b/>
          <w:bCs/>
        </w:rPr>
        <w:t xml:space="preserve">       </w:t>
      </w:r>
      <w:r>
        <w:rPr>
          <w:b/>
          <w:bCs/>
        </w:rPr>
        <w:tab/>
      </w:r>
      <w:r>
        <w:rPr>
          <w:b/>
          <w:bCs/>
        </w:rPr>
        <w:t xml:space="preserve">KingNorbeth B. Ilan                                    </w:t>
      </w:r>
      <w:r>
        <w:rPr>
          <w:b/>
          <w:bCs/>
        </w:rPr>
        <w:tab/>
      </w:r>
      <w:r>
        <w:rPr>
          <w:b/>
          <w:bCs/>
        </w:rPr>
        <w:t xml:space="preserve">        </w:t>
      </w:r>
      <w:r>
        <w:rPr>
          <w:b/>
          <w:bCs/>
        </w:rPr>
        <w:tab/>
      </w:r>
      <w:r>
        <w:rPr>
          <w:b/>
          <w:bCs/>
        </w:rPr>
        <w:t xml:space="preserve">                       </w:t>
      </w:r>
      <w:r>
        <w:rPr>
          <w:b/>
          <w:bCs/>
        </w:rPr>
        <w:tab/>
      </w:r>
      <w:r>
        <w:rPr>
          <w:b/>
          <w:bCs/>
        </w:rPr>
        <w:t xml:space="preserve">                           </w:t>
      </w:r>
      <w:r>
        <w:rPr>
          <w:b/>
          <w:bCs/>
        </w:rPr>
        <w:tab/>
      </w:r>
      <w:r>
        <w:rPr>
          <w:b/>
          <w:bCs/>
        </w:rPr>
        <w:t xml:space="preserve">                          </w:t>
      </w:r>
    </w:p>
    <w:p w14:paraId="2D7F7C36">
      <w:pPr>
        <w:keepLines/>
        <w:spacing w:line="276" w:lineRule="auto"/>
        <w:ind w:left="720"/>
        <w:jc w:val="both"/>
        <w:rPr>
          <w:b/>
          <w:bCs/>
        </w:rPr>
      </w:pPr>
      <w:r>
        <w:rPr>
          <w:b/>
          <w:bCs/>
        </w:rPr>
        <w:t xml:space="preserve">Marisse R. Magana                                                             </w:t>
      </w:r>
      <w:r>
        <w:rPr>
          <w:b/>
          <w:bCs/>
        </w:rPr>
        <w:tab/>
      </w:r>
      <w:r>
        <w:rPr>
          <w:b/>
          <w:bCs/>
        </w:rPr>
        <w:t xml:space="preserve">        </w:t>
      </w:r>
      <w:r>
        <w:rPr>
          <w:b/>
          <w:bCs/>
        </w:rPr>
        <w:tab/>
      </w:r>
      <w:r>
        <w:rPr>
          <w:b/>
          <w:bCs/>
        </w:rPr>
        <w:t xml:space="preserve">      </w:t>
      </w:r>
    </w:p>
    <w:p w14:paraId="13CA85D2">
      <w:pPr>
        <w:keepLines/>
        <w:spacing w:line="276" w:lineRule="auto"/>
        <w:ind w:left="720"/>
        <w:jc w:val="both"/>
      </w:pPr>
      <w:r>
        <w:rPr>
          <w:i/>
          <w:iCs/>
        </w:rPr>
        <w:t>Researchers</w:t>
      </w:r>
      <w:r>
        <w:t xml:space="preserve">                                                </w:t>
      </w:r>
      <w:r>
        <w:tab/>
      </w:r>
    </w:p>
    <w:p w14:paraId="45679D29">
      <w:pPr>
        <w:keepLines/>
        <w:spacing w:before="240" w:line="276" w:lineRule="auto"/>
        <w:ind w:left="0"/>
        <w:jc w:val="both"/>
        <w:rPr>
          <w:b/>
          <w:bCs/>
        </w:rPr>
      </w:pPr>
      <w:r>
        <w:t xml:space="preserve">        </w:t>
      </w:r>
      <w:r>
        <w:tab/>
      </w:r>
      <w:r>
        <w:t xml:space="preserve">Noted by: </w:t>
      </w:r>
      <w:r>
        <w:rPr>
          <w:b/>
          <w:bCs/>
        </w:rPr>
        <w:t xml:space="preserve">   </w:t>
      </w:r>
      <w:r>
        <w:rPr>
          <w:b/>
          <w:bCs/>
        </w:rPr>
        <w:tab/>
      </w:r>
      <w:r>
        <w:rPr>
          <w:b/>
          <w:bCs/>
        </w:rPr>
        <w:t xml:space="preserve">  </w:t>
      </w:r>
    </w:p>
    <w:p w14:paraId="375BA0F3">
      <w:pPr>
        <w:keepLines/>
        <w:spacing w:before="240" w:line="276" w:lineRule="auto"/>
        <w:ind w:left="0"/>
        <w:jc w:val="both"/>
        <w:rPr>
          <w:b/>
          <w:bCs/>
          <w:i/>
          <w:iCs/>
        </w:rPr>
      </w:pPr>
      <w:r>
        <w:rPr>
          <w:b/>
          <w:bCs/>
        </w:rPr>
        <w:t xml:space="preserve">       </w:t>
      </w:r>
      <w:r>
        <w:rPr>
          <w:b/>
          <w:bCs/>
        </w:rPr>
        <w:tab/>
      </w:r>
      <w:r>
        <w:rPr>
          <w:b/>
          <w:bCs/>
        </w:rPr>
        <w:t xml:space="preserve">MARJORIE JOY N. RELAVO    </w:t>
      </w:r>
      <w:r>
        <w:rPr>
          <w:b/>
          <w:bCs/>
          <w:i/>
          <w:iCs/>
        </w:rPr>
        <w:t xml:space="preserve">      </w:t>
      </w:r>
    </w:p>
    <w:p w14:paraId="4B660F27">
      <w:pPr>
        <w:keepLines/>
        <w:spacing w:before="240" w:line="276" w:lineRule="auto"/>
        <w:ind w:left="0"/>
        <w:jc w:val="both"/>
        <w:rPr>
          <w:b/>
          <w:bCs/>
        </w:rPr>
      </w:pPr>
      <w:r>
        <w:rPr>
          <w:b/>
          <w:bCs/>
        </w:rPr>
        <w:t xml:space="preserve">           Coach</w:t>
      </w:r>
    </w:p>
    <w:p w14:paraId="17C2DCDD">
      <w:pPr>
        <w:keepLines/>
        <w:spacing w:before="240" w:after="240" w:line="240" w:lineRule="auto"/>
        <w:ind w:left="0"/>
        <w:rPr>
          <w:b/>
          <w:bCs/>
        </w:rPr>
      </w:pPr>
    </w:p>
    <w:p w14:paraId="1150009E">
      <w:pPr>
        <w:keepLines/>
        <w:spacing w:before="240" w:after="240" w:line="240" w:lineRule="auto"/>
        <w:ind w:left="0"/>
        <w:jc w:val="center"/>
        <w:rPr>
          <w:b/>
          <w:bCs/>
          <w:color w:val="000000"/>
        </w:rPr>
      </w:pPr>
      <w:r>
        <w:rPr>
          <w:b/>
          <w:bCs/>
        </w:rPr>
        <w:t xml:space="preserve">      </w:t>
      </w:r>
      <w:r>
        <w:rPr>
          <w:b/>
          <w:bCs/>
          <w:color w:val="000000"/>
        </w:rPr>
        <w:t>APPENDIX D</w:t>
      </w:r>
    </w:p>
    <w:p w14:paraId="502EA372">
      <w:pPr>
        <w:pStyle w:val="2"/>
        <w:spacing w:before="0" w:after="0"/>
        <w:ind w:left="0" w:right="2292"/>
        <w:jc w:val="center"/>
        <w:rPr>
          <w:rFonts w:ascii="Times New Roman" w:hAnsi="Times New Roman" w:eastAsia="Times New Roman" w:cs="Times New Roman"/>
          <w:b/>
          <w:bCs/>
          <w:sz w:val="24"/>
          <w:szCs w:val="24"/>
        </w:rPr>
      </w:pPr>
      <w:bookmarkStart w:id="82" w:name="_xd14pwqy89pb" w:colFirst="0" w:colLast="0"/>
      <w:bookmarkEnd w:id="82"/>
      <w:r>
        <w:rPr>
          <w:rFonts w:ascii="Times New Roman" w:hAnsi="Times New Roman" w:eastAsia="Times New Roman" w:cs="Times New Roman"/>
          <w:b/>
          <w:bCs/>
          <w:color w:val="000000"/>
          <w:sz w:val="24"/>
          <w:szCs w:val="24"/>
        </w:rPr>
        <w:t xml:space="preserve">                                        LEAST MASTERED COMPETENCIES</w:t>
      </w:r>
      <w:r>
        <w:rPr>
          <w:rFonts w:ascii="Times New Roman" w:hAnsi="Times New Roman" w:eastAsia="Times New Roman" w:cs="Times New Roman"/>
          <w:color w:val="000000"/>
          <w:sz w:val="24"/>
          <w:szCs w:val="24"/>
        </w:rPr>
        <w:t xml:space="preserve">  </w:t>
      </w:r>
    </w:p>
    <w:tbl>
      <w:tblPr>
        <w:tblStyle w:val="9"/>
        <w:tblpPr w:leftFromText="180" w:rightFromText="180" w:vertAnchor="text" w:horzAnchor="margin" w:tblpXSpec="center" w:tblpY="1000"/>
        <w:tblW w:w="11183" w:type="dxa"/>
        <w:tblInd w:w="0" w:type="dxa"/>
        <w:tblLayout w:type="autofit"/>
        <w:tblCellMar>
          <w:top w:w="0" w:type="dxa"/>
          <w:left w:w="108" w:type="dxa"/>
          <w:bottom w:w="0" w:type="dxa"/>
          <w:right w:w="108" w:type="dxa"/>
        </w:tblCellMar>
      </w:tblPr>
      <w:tblGrid>
        <w:gridCol w:w="4192"/>
        <w:gridCol w:w="1511"/>
        <w:gridCol w:w="1471"/>
        <w:gridCol w:w="1471"/>
        <w:gridCol w:w="1158"/>
        <w:gridCol w:w="1158"/>
        <w:gridCol w:w="222"/>
      </w:tblGrid>
      <w:tr w14:paraId="5D97E1A5">
        <w:tblPrEx>
          <w:tblCellMar>
            <w:top w:w="0" w:type="dxa"/>
            <w:left w:w="108" w:type="dxa"/>
            <w:bottom w:w="0" w:type="dxa"/>
            <w:right w:w="108" w:type="dxa"/>
          </w:tblCellMar>
        </w:tblPrEx>
        <w:trPr>
          <w:gridAfter w:val="1"/>
          <w:wAfter w:w="222" w:type="dxa"/>
          <w:trHeight w:val="288" w:hRule="atLeast"/>
        </w:trPr>
        <w:tc>
          <w:tcPr>
            <w:tcW w:w="4192" w:type="dxa"/>
            <w:tcBorders>
              <w:top w:val="nil"/>
              <w:left w:val="nil"/>
              <w:bottom w:val="nil"/>
              <w:right w:val="nil"/>
            </w:tcBorders>
            <w:shd w:val="clear" w:color="auto" w:fill="auto"/>
            <w:noWrap/>
            <w:vAlign w:val="bottom"/>
          </w:tcPr>
          <w:p w14:paraId="0A36072C">
            <w:pPr>
              <w:spacing w:line="240" w:lineRule="auto"/>
              <w:ind w:left="0"/>
            </w:pPr>
          </w:p>
        </w:tc>
        <w:tc>
          <w:tcPr>
            <w:tcW w:w="1511" w:type="dxa"/>
            <w:tcBorders>
              <w:top w:val="nil"/>
              <w:left w:val="nil"/>
              <w:bottom w:val="nil"/>
              <w:right w:val="nil"/>
            </w:tcBorders>
            <w:shd w:val="clear" w:color="auto" w:fill="auto"/>
            <w:noWrap/>
            <w:vAlign w:val="bottom"/>
          </w:tcPr>
          <w:p w14:paraId="27A7409A">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575EDF8D">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7E852A8B">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1082B34A">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61D86A1C">
            <w:pPr>
              <w:spacing w:line="240" w:lineRule="auto"/>
              <w:ind w:left="0"/>
              <w:rPr>
                <w:sz w:val="20"/>
                <w:szCs w:val="20"/>
              </w:rPr>
            </w:pPr>
          </w:p>
        </w:tc>
      </w:tr>
      <w:tr w14:paraId="477DCE5D">
        <w:tblPrEx>
          <w:tblCellMar>
            <w:top w:w="0" w:type="dxa"/>
            <w:left w:w="108" w:type="dxa"/>
            <w:bottom w:w="0" w:type="dxa"/>
            <w:right w:w="108" w:type="dxa"/>
          </w:tblCellMar>
        </w:tblPrEx>
        <w:trPr>
          <w:gridAfter w:val="1"/>
          <w:wAfter w:w="222" w:type="dxa"/>
          <w:trHeight w:val="288" w:hRule="atLeast"/>
        </w:trPr>
        <w:tc>
          <w:tcPr>
            <w:tcW w:w="419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6F98EA2">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 xml:space="preserve">Topics </w:t>
            </w:r>
          </w:p>
        </w:tc>
        <w:tc>
          <w:tcPr>
            <w:tcW w:w="151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CD130A7">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Item Placement</w:t>
            </w:r>
          </w:p>
        </w:tc>
        <w:tc>
          <w:tcPr>
            <w:tcW w:w="147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6586045">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Number of Correct responses</w:t>
            </w:r>
          </w:p>
        </w:tc>
        <w:tc>
          <w:tcPr>
            <w:tcW w:w="147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4665135">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Average # of correct responses</w:t>
            </w:r>
          </w:p>
        </w:tc>
        <w:tc>
          <w:tcPr>
            <w:tcW w:w="115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1A282C6">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w:t>
            </w:r>
          </w:p>
        </w:tc>
        <w:tc>
          <w:tcPr>
            <w:tcW w:w="115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408E1DE">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Rank</w:t>
            </w:r>
          </w:p>
        </w:tc>
      </w:tr>
      <w:tr w14:paraId="25889768">
        <w:tblPrEx>
          <w:tblCellMar>
            <w:top w:w="0" w:type="dxa"/>
            <w:left w:w="108" w:type="dxa"/>
            <w:bottom w:w="0" w:type="dxa"/>
            <w:right w:w="108" w:type="dxa"/>
          </w:tblCellMar>
        </w:tblPrEx>
        <w:trPr>
          <w:trHeight w:val="710" w:hRule="atLeast"/>
        </w:trPr>
        <w:tc>
          <w:tcPr>
            <w:tcW w:w="4192" w:type="dxa"/>
            <w:vMerge w:val="continue"/>
            <w:tcBorders>
              <w:top w:val="single" w:color="000000" w:sz="4" w:space="0"/>
              <w:left w:val="single" w:color="000000" w:sz="4" w:space="0"/>
              <w:bottom w:val="single" w:color="000000" w:sz="4" w:space="0"/>
              <w:right w:val="single" w:color="000000" w:sz="4" w:space="0"/>
            </w:tcBorders>
            <w:vAlign w:val="center"/>
          </w:tcPr>
          <w:p w14:paraId="21E1614C">
            <w:pPr>
              <w:spacing w:line="240" w:lineRule="auto"/>
              <w:ind w:left="0"/>
              <w:rPr>
                <w:rFonts w:ascii="Verdana" w:hAnsi="Verdana" w:cs="Calibri"/>
                <w:b/>
                <w:bCs/>
                <w:color w:val="000000"/>
                <w:sz w:val="22"/>
                <w:szCs w:val="22"/>
              </w:rPr>
            </w:pPr>
          </w:p>
        </w:tc>
        <w:tc>
          <w:tcPr>
            <w:tcW w:w="1511" w:type="dxa"/>
            <w:vMerge w:val="continue"/>
            <w:tcBorders>
              <w:top w:val="single" w:color="000000" w:sz="4" w:space="0"/>
              <w:left w:val="single" w:color="000000" w:sz="4" w:space="0"/>
              <w:bottom w:val="single" w:color="000000" w:sz="4" w:space="0"/>
              <w:right w:val="single" w:color="000000" w:sz="4" w:space="0"/>
            </w:tcBorders>
            <w:vAlign w:val="center"/>
          </w:tcPr>
          <w:p w14:paraId="4400DB7A">
            <w:pPr>
              <w:spacing w:line="240" w:lineRule="auto"/>
              <w:ind w:left="0"/>
              <w:rPr>
                <w:rFonts w:ascii="Verdana" w:hAnsi="Verdana" w:cs="Calibri"/>
                <w:b/>
                <w:bCs/>
                <w:color w:val="000000"/>
                <w:sz w:val="22"/>
                <w:szCs w:val="22"/>
              </w:rPr>
            </w:pPr>
          </w:p>
        </w:tc>
        <w:tc>
          <w:tcPr>
            <w:tcW w:w="1471" w:type="dxa"/>
            <w:vMerge w:val="continue"/>
            <w:tcBorders>
              <w:top w:val="single" w:color="000000" w:sz="4" w:space="0"/>
              <w:left w:val="single" w:color="000000" w:sz="4" w:space="0"/>
              <w:bottom w:val="single" w:color="000000" w:sz="4" w:space="0"/>
              <w:right w:val="single" w:color="000000" w:sz="4" w:space="0"/>
            </w:tcBorders>
            <w:vAlign w:val="center"/>
          </w:tcPr>
          <w:p w14:paraId="25809447">
            <w:pPr>
              <w:spacing w:line="240" w:lineRule="auto"/>
              <w:ind w:left="0"/>
              <w:rPr>
                <w:rFonts w:ascii="Verdana" w:hAnsi="Verdana" w:cs="Calibri"/>
                <w:b/>
                <w:bCs/>
                <w:color w:val="000000"/>
                <w:sz w:val="22"/>
                <w:szCs w:val="22"/>
              </w:rPr>
            </w:pPr>
          </w:p>
        </w:tc>
        <w:tc>
          <w:tcPr>
            <w:tcW w:w="1471" w:type="dxa"/>
            <w:vMerge w:val="continue"/>
            <w:tcBorders>
              <w:top w:val="single" w:color="000000" w:sz="4" w:space="0"/>
              <w:left w:val="single" w:color="000000" w:sz="4" w:space="0"/>
              <w:bottom w:val="single" w:color="000000" w:sz="4" w:space="0"/>
              <w:right w:val="single" w:color="000000" w:sz="4" w:space="0"/>
            </w:tcBorders>
            <w:vAlign w:val="center"/>
          </w:tcPr>
          <w:p w14:paraId="36435696">
            <w:pPr>
              <w:spacing w:line="240" w:lineRule="auto"/>
              <w:ind w:left="0"/>
              <w:rPr>
                <w:rFonts w:ascii="Verdana" w:hAnsi="Verdana" w:cs="Calibri"/>
                <w:b/>
                <w:bCs/>
                <w:color w:val="000000"/>
                <w:sz w:val="22"/>
                <w:szCs w:val="22"/>
              </w:rPr>
            </w:pPr>
          </w:p>
        </w:tc>
        <w:tc>
          <w:tcPr>
            <w:tcW w:w="1158" w:type="dxa"/>
            <w:vMerge w:val="continue"/>
            <w:tcBorders>
              <w:top w:val="single" w:color="000000" w:sz="4" w:space="0"/>
              <w:left w:val="single" w:color="000000" w:sz="4" w:space="0"/>
              <w:bottom w:val="single" w:color="000000" w:sz="4" w:space="0"/>
              <w:right w:val="single" w:color="000000" w:sz="4" w:space="0"/>
            </w:tcBorders>
            <w:vAlign w:val="center"/>
          </w:tcPr>
          <w:p w14:paraId="10140D7B">
            <w:pPr>
              <w:spacing w:line="240" w:lineRule="auto"/>
              <w:ind w:left="0"/>
              <w:rPr>
                <w:rFonts w:ascii="Verdana" w:hAnsi="Verdana" w:cs="Calibri"/>
                <w:b/>
                <w:bCs/>
                <w:color w:val="000000"/>
                <w:sz w:val="22"/>
                <w:szCs w:val="22"/>
              </w:rPr>
            </w:pPr>
          </w:p>
        </w:tc>
        <w:tc>
          <w:tcPr>
            <w:tcW w:w="1158" w:type="dxa"/>
            <w:vMerge w:val="continue"/>
            <w:tcBorders>
              <w:top w:val="single" w:color="000000" w:sz="4" w:space="0"/>
              <w:left w:val="single" w:color="000000" w:sz="4" w:space="0"/>
              <w:bottom w:val="single" w:color="000000" w:sz="4" w:space="0"/>
              <w:right w:val="single" w:color="000000" w:sz="4" w:space="0"/>
            </w:tcBorders>
            <w:vAlign w:val="center"/>
          </w:tcPr>
          <w:p w14:paraId="40C99798">
            <w:pPr>
              <w:spacing w:line="240" w:lineRule="auto"/>
              <w:ind w:left="0"/>
              <w:rPr>
                <w:rFonts w:ascii="Verdana" w:hAnsi="Verdana" w:cs="Calibri"/>
                <w:b/>
                <w:bCs/>
                <w:color w:val="000000"/>
                <w:sz w:val="22"/>
                <w:szCs w:val="22"/>
              </w:rPr>
            </w:pPr>
          </w:p>
        </w:tc>
        <w:tc>
          <w:tcPr>
            <w:tcW w:w="222" w:type="dxa"/>
            <w:tcBorders>
              <w:top w:val="nil"/>
              <w:left w:val="nil"/>
              <w:bottom w:val="nil"/>
              <w:right w:val="nil"/>
            </w:tcBorders>
            <w:shd w:val="clear" w:color="auto" w:fill="auto"/>
            <w:noWrap/>
            <w:vAlign w:val="bottom"/>
          </w:tcPr>
          <w:p w14:paraId="1AD431FD">
            <w:pPr>
              <w:spacing w:line="240" w:lineRule="auto"/>
              <w:ind w:left="0"/>
              <w:jc w:val="center"/>
              <w:rPr>
                <w:rFonts w:ascii="Verdana" w:hAnsi="Verdana" w:cs="Calibri"/>
                <w:b/>
                <w:bCs/>
                <w:color w:val="000000"/>
                <w:sz w:val="22"/>
                <w:szCs w:val="22"/>
              </w:rPr>
            </w:pPr>
          </w:p>
        </w:tc>
      </w:tr>
      <w:tr w14:paraId="1A66D4AC">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582CE9">
            <w:pPr>
              <w:spacing w:line="240" w:lineRule="auto"/>
              <w:ind w:left="0"/>
              <w:rPr>
                <w:rFonts w:ascii="Calibri" w:hAnsi="Calibri" w:cs="Calibri"/>
                <w:color w:val="000000"/>
                <w:sz w:val="22"/>
                <w:szCs w:val="22"/>
              </w:rPr>
            </w:pPr>
            <w:r>
              <w:rPr>
                <w:rFonts w:ascii="Calibri" w:hAnsi="Calibri" w:cs="Calibri"/>
                <w:color w:val="000000"/>
                <w:sz w:val="22"/>
                <w:szCs w:val="22"/>
              </w:rPr>
              <w:t>Functions as Models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F9DA49">
            <w:pPr>
              <w:spacing w:line="240" w:lineRule="auto"/>
              <w:ind w:left="0"/>
              <w:jc w:val="center"/>
              <w:rPr>
                <w:rFonts w:ascii="Calibri" w:hAnsi="Calibri" w:cs="Calibri"/>
                <w:color w:val="000000"/>
                <w:sz w:val="22"/>
                <w:szCs w:val="22"/>
              </w:rPr>
            </w:pPr>
            <w:r>
              <w:rPr>
                <w:rFonts w:ascii="Calibri" w:hAnsi="Calibri" w:cs="Calibri"/>
                <w:color w:val="000000"/>
                <w:sz w:val="22"/>
                <w:szCs w:val="22"/>
              </w:rPr>
              <w:t>1</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F97656">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248</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0AD89D">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248</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68B338">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87%</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C6F58DA">
            <w:pPr>
              <w:spacing w:line="240" w:lineRule="auto"/>
              <w:ind w:left="0"/>
              <w:jc w:val="center"/>
              <w:rPr>
                <w:rFonts w:ascii="Calibri" w:hAnsi="Calibri" w:cs="Calibri"/>
                <w:color w:val="000000"/>
                <w:sz w:val="22"/>
                <w:szCs w:val="22"/>
              </w:rPr>
            </w:pPr>
            <w:r>
              <w:rPr>
                <w:rFonts w:ascii="Calibri" w:hAnsi="Calibri" w:cs="Calibri"/>
                <w:color w:val="000000"/>
                <w:sz w:val="22"/>
                <w:szCs w:val="22"/>
              </w:rPr>
              <w:t>3</w:t>
            </w:r>
          </w:p>
        </w:tc>
        <w:tc>
          <w:tcPr>
            <w:tcW w:w="222" w:type="dxa"/>
            <w:vAlign w:val="center"/>
          </w:tcPr>
          <w:p w14:paraId="1DC9A128">
            <w:pPr>
              <w:spacing w:line="240" w:lineRule="auto"/>
              <w:ind w:left="0"/>
              <w:rPr>
                <w:sz w:val="20"/>
                <w:szCs w:val="20"/>
              </w:rPr>
            </w:pPr>
          </w:p>
        </w:tc>
      </w:tr>
      <w:tr w14:paraId="1A6842D7">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DEE4D6">
            <w:pPr>
              <w:spacing w:line="240" w:lineRule="auto"/>
              <w:ind w:left="0"/>
              <w:rPr>
                <w:rFonts w:ascii="Calibri" w:hAnsi="Calibri" w:cs="Calibri"/>
                <w:color w:val="000000"/>
                <w:sz w:val="22"/>
                <w:szCs w:val="22"/>
              </w:rPr>
            </w:pPr>
            <w:r>
              <w:rPr>
                <w:rFonts w:ascii="Calibri" w:hAnsi="Calibri" w:cs="Calibri"/>
                <w:color w:val="000000"/>
                <w:sz w:val="22"/>
                <w:szCs w:val="22"/>
              </w:rPr>
              <w:t>Evaluating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DDCCB7">
            <w:pPr>
              <w:spacing w:line="240" w:lineRule="auto"/>
              <w:ind w:left="0"/>
              <w:jc w:val="center"/>
              <w:rPr>
                <w:rFonts w:ascii="Calibri" w:hAnsi="Calibri" w:cs="Calibri"/>
                <w:color w:val="000000"/>
                <w:sz w:val="22"/>
                <w:szCs w:val="22"/>
              </w:rPr>
            </w:pPr>
            <w:r>
              <w:rPr>
                <w:rFonts w:ascii="Calibri" w:hAnsi="Calibri" w:cs="Calibri"/>
                <w:color w:val="000000"/>
                <w:sz w:val="22"/>
                <w:szCs w:val="22"/>
              </w:rPr>
              <w:t>2-4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A0322A">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734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D2B9A5">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245</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67FA19">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86%</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29EB74B">
            <w:pPr>
              <w:spacing w:line="240" w:lineRule="auto"/>
              <w:ind w:left="0"/>
              <w:jc w:val="center"/>
              <w:rPr>
                <w:rFonts w:ascii="Calibri" w:hAnsi="Calibri" w:cs="Calibri"/>
                <w:color w:val="000000"/>
                <w:sz w:val="22"/>
                <w:szCs w:val="22"/>
              </w:rPr>
            </w:pPr>
            <w:r>
              <w:rPr>
                <w:rFonts w:ascii="Calibri" w:hAnsi="Calibri" w:cs="Calibri"/>
                <w:color w:val="000000"/>
                <w:sz w:val="22"/>
                <w:szCs w:val="22"/>
              </w:rPr>
              <w:t>4</w:t>
            </w:r>
          </w:p>
        </w:tc>
        <w:tc>
          <w:tcPr>
            <w:tcW w:w="222" w:type="dxa"/>
            <w:vAlign w:val="center"/>
          </w:tcPr>
          <w:p w14:paraId="652DABBE">
            <w:pPr>
              <w:spacing w:line="240" w:lineRule="auto"/>
              <w:ind w:left="0"/>
              <w:rPr>
                <w:sz w:val="20"/>
                <w:szCs w:val="20"/>
              </w:rPr>
            </w:pPr>
          </w:p>
        </w:tc>
      </w:tr>
      <w:tr w14:paraId="58D9A9E4">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C9D686">
            <w:pPr>
              <w:spacing w:line="240" w:lineRule="auto"/>
              <w:ind w:left="0"/>
              <w:rPr>
                <w:rFonts w:ascii="Calibri" w:hAnsi="Calibri" w:cs="Calibri"/>
                <w:color w:val="000000"/>
                <w:sz w:val="22"/>
                <w:szCs w:val="22"/>
              </w:rPr>
            </w:pPr>
            <w:r>
              <w:rPr>
                <w:rFonts w:ascii="Calibri" w:hAnsi="Calibri" w:cs="Calibri"/>
                <w:color w:val="000000"/>
                <w:sz w:val="22"/>
                <w:szCs w:val="22"/>
              </w:rPr>
              <w:t>Operations on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A86BFF">
            <w:pPr>
              <w:spacing w:line="240" w:lineRule="auto"/>
              <w:ind w:left="0"/>
              <w:jc w:val="center"/>
              <w:rPr>
                <w:rFonts w:ascii="Calibri" w:hAnsi="Calibri" w:cs="Calibri"/>
                <w:color w:val="000000"/>
                <w:sz w:val="22"/>
                <w:szCs w:val="22"/>
              </w:rPr>
            </w:pPr>
            <w:r>
              <w:rPr>
                <w:rFonts w:ascii="Calibri" w:hAnsi="Calibri" w:cs="Calibri"/>
                <w:color w:val="000000"/>
                <w:sz w:val="22"/>
                <w:szCs w:val="22"/>
              </w:rPr>
              <w:t>5-7</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9F4231">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647</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58190D">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216</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1BBDC6">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76%</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2C8EB93D">
            <w:pPr>
              <w:spacing w:line="240" w:lineRule="auto"/>
              <w:ind w:left="0"/>
              <w:jc w:val="center"/>
              <w:rPr>
                <w:rFonts w:ascii="Calibri" w:hAnsi="Calibri" w:cs="Calibri"/>
                <w:color w:val="000000"/>
                <w:sz w:val="22"/>
                <w:szCs w:val="22"/>
              </w:rPr>
            </w:pPr>
            <w:r>
              <w:rPr>
                <w:rFonts w:ascii="Calibri" w:hAnsi="Calibri" w:cs="Calibri"/>
                <w:color w:val="000000"/>
                <w:sz w:val="22"/>
                <w:szCs w:val="22"/>
              </w:rPr>
              <w:t>6</w:t>
            </w:r>
          </w:p>
        </w:tc>
        <w:tc>
          <w:tcPr>
            <w:tcW w:w="222" w:type="dxa"/>
            <w:vAlign w:val="center"/>
          </w:tcPr>
          <w:p w14:paraId="54E131C4">
            <w:pPr>
              <w:spacing w:line="240" w:lineRule="auto"/>
              <w:ind w:left="0"/>
              <w:rPr>
                <w:sz w:val="20"/>
                <w:szCs w:val="20"/>
              </w:rPr>
            </w:pPr>
          </w:p>
        </w:tc>
      </w:tr>
      <w:tr w14:paraId="09562A76">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79FEDB1">
            <w:pPr>
              <w:spacing w:line="240" w:lineRule="auto"/>
              <w:ind w:left="0"/>
              <w:rPr>
                <w:rFonts w:ascii="Calibri" w:hAnsi="Calibri" w:cs="Calibri"/>
                <w:color w:val="000000"/>
                <w:sz w:val="22"/>
                <w:szCs w:val="22"/>
              </w:rPr>
            </w:pPr>
            <w:r>
              <w:rPr>
                <w:rFonts w:ascii="Calibri" w:hAnsi="Calibri" w:cs="Calibri"/>
                <w:color w:val="000000"/>
                <w:sz w:val="22"/>
                <w:szCs w:val="22"/>
              </w:rPr>
              <w:t>Solving Real Life Problems Involving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01A261">
            <w:pPr>
              <w:spacing w:line="240" w:lineRule="auto"/>
              <w:ind w:left="0"/>
              <w:jc w:val="center"/>
              <w:rPr>
                <w:rFonts w:ascii="Calibri" w:hAnsi="Calibri" w:cs="Calibri"/>
                <w:color w:val="000000"/>
                <w:sz w:val="22"/>
                <w:szCs w:val="22"/>
              </w:rPr>
            </w:pPr>
            <w:r>
              <w:rPr>
                <w:rFonts w:ascii="Calibri" w:hAnsi="Calibri" w:cs="Calibri"/>
                <w:color w:val="000000"/>
                <w:sz w:val="22"/>
                <w:szCs w:val="22"/>
              </w:rPr>
              <w:t>8-11</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3BFE9EE">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592</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4FFD96">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148</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8CC610">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52%</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D77F979">
            <w:pPr>
              <w:spacing w:line="240" w:lineRule="auto"/>
              <w:ind w:left="0"/>
              <w:jc w:val="center"/>
              <w:rPr>
                <w:rFonts w:ascii="Calibri" w:hAnsi="Calibri" w:cs="Calibri"/>
                <w:color w:val="000000"/>
                <w:sz w:val="22"/>
                <w:szCs w:val="22"/>
              </w:rPr>
            </w:pPr>
            <w:r>
              <w:rPr>
                <w:rFonts w:ascii="Calibri" w:hAnsi="Calibri" w:cs="Calibri"/>
                <w:color w:val="000000"/>
                <w:sz w:val="22"/>
                <w:szCs w:val="22"/>
              </w:rPr>
              <w:t>13</w:t>
            </w:r>
          </w:p>
        </w:tc>
        <w:tc>
          <w:tcPr>
            <w:tcW w:w="222" w:type="dxa"/>
            <w:vAlign w:val="center"/>
          </w:tcPr>
          <w:p w14:paraId="48A15855">
            <w:pPr>
              <w:spacing w:line="240" w:lineRule="auto"/>
              <w:ind w:left="0"/>
              <w:rPr>
                <w:sz w:val="20"/>
                <w:szCs w:val="20"/>
              </w:rPr>
            </w:pPr>
          </w:p>
        </w:tc>
      </w:tr>
      <w:tr w14:paraId="290CCDDB">
        <w:tblPrEx>
          <w:tblCellMar>
            <w:top w:w="0" w:type="dxa"/>
            <w:left w:w="108" w:type="dxa"/>
            <w:bottom w:w="0" w:type="dxa"/>
            <w:right w:w="108" w:type="dxa"/>
          </w:tblCellMar>
        </w:tblPrEx>
        <w:trPr>
          <w:trHeight w:val="576"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EBEC7F">
            <w:pPr>
              <w:spacing w:line="240" w:lineRule="auto"/>
              <w:ind w:left="0"/>
              <w:rPr>
                <w:rFonts w:ascii="Calibri" w:hAnsi="Calibri" w:cs="Calibri"/>
                <w:color w:val="000000"/>
                <w:sz w:val="22"/>
                <w:szCs w:val="22"/>
              </w:rPr>
            </w:pPr>
            <w:r>
              <w:rPr>
                <w:rFonts w:ascii="Calibri" w:hAnsi="Calibri" w:cs="Calibri"/>
                <w:color w:val="000000"/>
                <w:sz w:val="22"/>
                <w:szCs w:val="22"/>
              </w:rPr>
              <w:t>Representing Real-life Situations Using Rational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D27093">
            <w:pPr>
              <w:spacing w:line="240" w:lineRule="auto"/>
              <w:ind w:left="0"/>
              <w:jc w:val="center"/>
              <w:rPr>
                <w:rFonts w:ascii="Calibri" w:hAnsi="Calibri" w:cs="Calibri"/>
                <w:color w:val="000000"/>
                <w:sz w:val="22"/>
                <w:szCs w:val="22"/>
              </w:rPr>
            </w:pPr>
            <w:r>
              <w:rPr>
                <w:rFonts w:ascii="Calibri" w:hAnsi="Calibri" w:cs="Calibri"/>
                <w:color w:val="000000"/>
                <w:sz w:val="22"/>
                <w:szCs w:val="22"/>
              </w:rPr>
              <w:t>12-14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0C223B">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503</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E574A2">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168</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75CE33">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59%</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68671748">
            <w:pPr>
              <w:spacing w:line="240" w:lineRule="auto"/>
              <w:ind w:left="0"/>
              <w:jc w:val="center"/>
              <w:rPr>
                <w:rFonts w:ascii="Calibri" w:hAnsi="Calibri" w:cs="Calibri"/>
                <w:color w:val="000000"/>
                <w:sz w:val="22"/>
                <w:szCs w:val="22"/>
              </w:rPr>
            </w:pPr>
            <w:r>
              <w:rPr>
                <w:rFonts w:ascii="Calibri" w:hAnsi="Calibri" w:cs="Calibri"/>
                <w:color w:val="000000"/>
                <w:sz w:val="22"/>
                <w:szCs w:val="22"/>
              </w:rPr>
              <w:t>11</w:t>
            </w:r>
          </w:p>
        </w:tc>
        <w:tc>
          <w:tcPr>
            <w:tcW w:w="222" w:type="dxa"/>
            <w:vAlign w:val="center"/>
          </w:tcPr>
          <w:p w14:paraId="09954ABF">
            <w:pPr>
              <w:spacing w:line="240" w:lineRule="auto"/>
              <w:ind w:left="0"/>
              <w:rPr>
                <w:sz w:val="20"/>
                <w:szCs w:val="20"/>
              </w:rPr>
            </w:pPr>
          </w:p>
        </w:tc>
      </w:tr>
      <w:tr w14:paraId="10087BE0">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1C1A24">
            <w:pPr>
              <w:spacing w:line="240" w:lineRule="auto"/>
              <w:ind w:left="0"/>
              <w:rPr>
                <w:rFonts w:ascii="Calibri" w:hAnsi="Calibri" w:cs="Calibri"/>
                <w:color w:val="000000"/>
                <w:sz w:val="22"/>
                <w:szCs w:val="22"/>
              </w:rPr>
            </w:pPr>
            <w:r>
              <w:rPr>
                <w:rFonts w:ascii="Calibri" w:hAnsi="Calibri" w:cs="Calibri"/>
                <w:color w:val="000000"/>
                <w:sz w:val="22"/>
                <w:szCs w:val="22"/>
              </w:rPr>
              <w:t>Rational Functions, Equations and Inequalities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C5865CF">
            <w:pPr>
              <w:spacing w:line="240" w:lineRule="auto"/>
              <w:ind w:left="0"/>
              <w:jc w:val="center"/>
              <w:rPr>
                <w:rFonts w:ascii="Calibri" w:hAnsi="Calibri" w:cs="Calibri"/>
                <w:color w:val="000000"/>
                <w:sz w:val="22"/>
                <w:szCs w:val="22"/>
              </w:rPr>
            </w:pPr>
            <w:r>
              <w:rPr>
                <w:rFonts w:ascii="Calibri" w:hAnsi="Calibri" w:cs="Calibri"/>
                <w:color w:val="000000"/>
                <w:sz w:val="22"/>
                <w:szCs w:val="22"/>
              </w:rPr>
              <w:t>15-19</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3A2FFC">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894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353155">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179</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35A71D2">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63%</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2ACBF705">
            <w:pPr>
              <w:spacing w:line="240" w:lineRule="auto"/>
              <w:ind w:left="0"/>
              <w:jc w:val="center"/>
              <w:rPr>
                <w:rFonts w:ascii="Calibri" w:hAnsi="Calibri" w:cs="Calibri"/>
                <w:color w:val="000000"/>
                <w:sz w:val="22"/>
                <w:szCs w:val="22"/>
              </w:rPr>
            </w:pPr>
            <w:r>
              <w:rPr>
                <w:rFonts w:ascii="Calibri" w:hAnsi="Calibri" w:cs="Calibri"/>
                <w:color w:val="000000"/>
                <w:sz w:val="22"/>
                <w:szCs w:val="22"/>
              </w:rPr>
              <w:t>9.5</w:t>
            </w:r>
          </w:p>
        </w:tc>
        <w:tc>
          <w:tcPr>
            <w:tcW w:w="222" w:type="dxa"/>
            <w:vAlign w:val="center"/>
          </w:tcPr>
          <w:p w14:paraId="6F3B219E">
            <w:pPr>
              <w:spacing w:line="240" w:lineRule="auto"/>
              <w:ind w:left="0"/>
              <w:rPr>
                <w:sz w:val="20"/>
                <w:szCs w:val="20"/>
              </w:rPr>
            </w:pPr>
          </w:p>
        </w:tc>
      </w:tr>
      <w:tr w14:paraId="2111D987">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DC6ED4F">
            <w:pPr>
              <w:spacing w:line="240" w:lineRule="auto"/>
              <w:ind w:left="0"/>
              <w:rPr>
                <w:rFonts w:ascii="Calibri" w:hAnsi="Calibri" w:cs="Calibri"/>
                <w:color w:val="000000"/>
                <w:sz w:val="22"/>
                <w:szCs w:val="22"/>
              </w:rPr>
            </w:pPr>
            <w:r>
              <w:rPr>
                <w:rFonts w:ascii="Calibri" w:hAnsi="Calibri" w:cs="Calibri"/>
                <w:color w:val="000000"/>
                <w:sz w:val="22"/>
                <w:szCs w:val="22"/>
              </w:rPr>
              <w:t>Representatios of Rational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DB8D9F">
            <w:pPr>
              <w:spacing w:line="240" w:lineRule="auto"/>
              <w:ind w:left="0"/>
              <w:jc w:val="center"/>
              <w:rPr>
                <w:rFonts w:ascii="Calibri" w:hAnsi="Calibri" w:cs="Calibri"/>
                <w:color w:val="000000"/>
                <w:sz w:val="22"/>
                <w:szCs w:val="22"/>
              </w:rPr>
            </w:pPr>
            <w:r>
              <w:rPr>
                <w:rFonts w:ascii="Calibri" w:hAnsi="Calibri" w:cs="Calibri"/>
                <w:color w:val="000000"/>
                <w:sz w:val="22"/>
                <w:szCs w:val="22"/>
              </w:rPr>
              <w:t>20</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94327F">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233</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90D049">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233</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1D08B3">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82%</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54F0285">
            <w:pPr>
              <w:spacing w:line="240" w:lineRule="auto"/>
              <w:ind w:left="0"/>
              <w:jc w:val="center"/>
              <w:rPr>
                <w:rFonts w:ascii="Calibri" w:hAnsi="Calibri" w:cs="Calibri"/>
                <w:color w:val="000000"/>
                <w:sz w:val="22"/>
                <w:szCs w:val="22"/>
              </w:rPr>
            </w:pPr>
            <w:r>
              <w:rPr>
                <w:rFonts w:ascii="Calibri" w:hAnsi="Calibri" w:cs="Calibri"/>
                <w:color w:val="000000"/>
                <w:sz w:val="22"/>
                <w:szCs w:val="22"/>
              </w:rPr>
              <w:t>5</w:t>
            </w:r>
          </w:p>
        </w:tc>
        <w:tc>
          <w:tcPr>
            <w:tcW w:w="222" w:type="dxa"/>
            <w:vAlign w:val="center"/>
          </w:tcPr>
          <w:p w14:paraId="5334859B">
            <w:pPr>
              <w:spacing w:line="240" w:lineRule="auto"/>
              <w:ind w:left="0"/>
              <w:rPr>
                <w:sz w:val="20"/>
                <w:szCs w:val="20"/>
              </w:rPr>
            </w:pPr>
          </w:p>
        </w:tc>
      </w:tr>
      <w:tr w14:paraId="12454171">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1F9EF3">
            <w:pPr>
              <w:spacing w:line="240" w:lineRule="auto"/>
              <w:ind w:left="0"/>
              <w:rPr>
                <w:rFonts w:ascii="Calibri" w:hAnsi="Calibri" w:cs="Calibri"/>
                <w:color w:val="000000"/>
                <w:sz w:val="22"/>
                <w:szCs w:val="22"/>
              </w:rPr>
            </w:pPr>
            <w:r>
              <w:rPr>
                <w:rFonts w:ascii="Calibri" w:hAnsi="Calibri" w:cs="Calibri"/>
                <w:color w:val="000000"/>
                <w:sz w:val="22"/>
                <w:szCs w:val="22"/>
              </w:rPr>
              <w:t>The Domain and Range of Rational Fucntions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0F100C">
            <w:pPr>
              <w:spacing w:line="240" w:lineRule="auto"/>
              <w:ind w:left="0"/>
              <w:jc w:val="center"/>
              <w:rPr>
                <w:rFonts w:ascii="Calibri" w:hAnsi="Calibri" w:cs="Calibri"/>
                <w:color w:val="000000"/>
                <w:sz w:val="22"/>
                <w:szCs w:val="22"/>
              </w:rPr>
            </w:pPr>
            <w:r>
              <w:rPr>
                <w:rFonts w:ascii="Calibri" w:hAnsi="Calibri" w:cs="Calibri"/>
                <w:color w:val="000000"/>
                <w:sz w:val="22"/>
                <w:szCs w:val="22"/>
              </w:rPr>
              <w:t>21</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D39E81E">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256</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80E43E">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256</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6BFC9C2">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90%</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0AA11EF">
            <w:pPr>
              <w:spacing w:line="240" w:lineRule="auto"/>
              <w:ind w:left="0"/>
              <w:jc w:val="center"/>
              <w:rPr>
                <w:rFonts w:ascii="Calibri" w:hAnsi="Calibri" w:cs="Calibri"/>
                <w:color w:val="000000"/>
                <w:sz w:val="22"/>
                <w:szCs w:val="22"/>
              </w:rPr>
            </w:pPr>
            <w:r>
              <w:rPr>
                <w:rFonts w:ascii="Calibri" w:hAnsi="Calibri" w:cs="Calibri"/>
                <w:color w:val="000000"/>
                <w:sz w:val="22"/>
                <w:szCs w:val="22"/>
              </w:rPr>
              <w:t>1</w:t>
            </w:r>
          </w:p>
        </w:tc>
        <w:tc>
          <w:tcPr>
            <w:tcW w:w="222" w:type="dxa"/>
            <w:vAlign w:val="center"/>
          </w:tcPr>
          <w:p w14:paraId="09410C34">
            <w:pPr>
              <w:spacing w:line="240" w:lineRule="auto"/>
              <w:ind w:left="0"/>
              <w:rPr>
                <w:sz w:val="20"/>
                <w:szCs w:val="20"/>
              </w:rPr>
            </w:pPr>
          </w:p>
        </w:tc>
      </w:tr>
      <w:tr w14:paraId="7ACCE442">
        <w:tblPrEx>
          <w:tblCellMar>
            <w:top w:w="0" w:type="dxa"/>
            <w:left w:w="108" w:type="dxa"/>
            <w:bottom w:w="0" w:type="dxa"/>
            <w:right w:w="108" w:type="dxa"/>
          </w:tblCellMar>
        </w:tblPrEx>
        <w:trPr>
          <w:trHeight w:val="576"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287B31">
            <w:pPr>
              <w:spacing w:line="240" w:lineRule="auto"/>
              <w:ind w:left="0"/>
              <w:rPr>
                <w:rFonts w:ascii="Calibri" w:hAnsi="Calibri" w:cs="Calibri"/>
                <w:color w:val="000000"/>
                <w:sz w:val="22"/>
                <w:szCs w:val="22"/>
              </w:rPr>
            </w:pPr>
            <w:r>
              <w:rPr>
                <w:rFonts w:ascii="Calibri" w:hAnsi="Calibri" w:cs="Calibri"/>
                <w:color w:val="000000"/>
                <w:sz w:val="22"/>
                <w:szCs w:val="22"/>
              </w:rPr>
              <w:t>Intercepts, Zeroes, and Asymptotes of Rational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528CD6">
            <w:pPr>
              <w:spacing w:line="240" w:lineRule="auto"/>
              <w:ind w:left="0"/>
              <w:jc w:val="center"/>
              <w:rPr>
                <w:rFonts w:ascii="Calibri" w:hAnsi="Calibri" w:cs="Calibri"/>
                <w:color w:val="000000"/>
                <w:sz w:val="22"/>
                <w:szCs w:val="22"/>
              </w:rPr>
            </w:pPr>
            <w:r>
              <w:rPr>
                <w:rFonts w:ascii="Calibri" w:hAnsi="Calibri" w:cs="Calibri"/>
                <w:color w:val="000000"/>
                <w:sz w:val="22"/>
                <w:szCs w:val="22"/>
              </w:rPr>
              <w:t>22-27</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64BC04">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857</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508687A">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143</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B9BD05">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50%</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6FE8796C">
            <w:pPr>
              <w:spacing w:line="240" w:lineRule="auto"/>
              <w:ind w:left="0"/>
              <w:jc w:val="center"/>
              <w:rPr>
                <w:rFonts w:ascii="Calibri" w:hAnsi="Calibri" w:cs="Calibri"/>
                <w:color w:val="000000"/>
                <w:sz w:val="22"/>
                <w:szCs w:val="22"/>
              </w:rPr>
            </w:pPr>
            <w:r>
              <w:rPr>
                <w:rFonts w:ascii="Calibri" w:hAnsi="Calibri" w:cs="Calibri"/>
                <w:color w:val="000000"/>
                <w:sz w:val="22"/>
                <w:szCs w:val="22"/>
              </w:rPr>
              <w:t>14</w:t>
            </w:r>
          </w:p>
        </w:tc>
        <w:tc>
          <w:tcPr>
            <w:tcW w:w="222" w:type="dxa"/>
            <w:vAlign w:val="center"/>
          </w:tcPr>
          <w:p w14:paraId="4E15B6A2">
            <w:pPr>
              <w:spacing w:line="240" w:lineRule="auto"/>
              <w:ind w:left="0"/>
              <w:rPr>
                <w:sz w:val="20"/>
                <w:szCs w:val="20"/>
              </w:rPr>
            </w:pPr>
          </w:p>
        </w:tc>
      </w:tr>
      <w:tr w14:paraId="17D5CDC5">
        <w:tblPrEx>
          <w:tblCellMar>
            <w:top w:w="0" w:type="dxa"/>
            <w:left w:w="108" w:type="dxa"/>
            <w:bottom w:w="0" w:type="dxa"/>
            <w:right w:w="108" w:type="dxa"/>
          </w:tblCellMar>
        </w:tblPrEx>
        <w:trPr>
          <w:trHeight w:val="576"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D077F1">
            <w:pPr>
              <w:spacing w:line="240" w:lineRule="auto"/>
              <w:ind w:left="0"/>
              <w:rPr>
                <w:rFonts w:ascii="Calibri" w:hAnsi="Calibri" w:cs="Calibri"/>
                <w:color w:val="000000"/>
                <w:sz w:val="22"/>
                <w:szCs w:val="22"/>
              </w:rPr>
            </w:pPr>
            <w:r>
              <w:rPr>
                <w:rFonts w:ascii="Calibri" w:hAnsi="Calibri" w:cs="Calibri"/>
                <w:color w:val="000000"/>
                <w:sz w:val="22"/>
                <w:szCs w:val="22"/>
              </w:rPr>
              <w:t>represents real-life situations using one-to one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70C43C8">
            <w:pPr>
              <w:spacing w:line="240" w:lineRule="auto"/>
              <w:ind w:left="0"/>
              <w:jc w:val="center"/>
              <w:rPr>
                <w:rFonts w:ascii="Calibri" w:hAnsi="Calibri" w:cs="Calibri"/>
                <w:color w:val="000000"/>
                <w:sz w:val="22"/>
                <w:szCs w:val="22"/>
              </w:rPr>
            </w:pPr>
            <w:r>
              <w:rPr>
                <w:rFonts w:ascii="Calibri" w:hAnsi="Calibri" w:cs="Calibri"/>
                <w:color w:val="000000"/>
                <w:sz w:val="22"/>
                <w:szCs w:val="22"/>
              </w:rPr>
              <w:t>28-31</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120CF9">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632</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D25E514">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211</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0B5255">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74%</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507F6952">
            <w:pPr>
              <w:spacing w:line="240" w:lineRule="auto"/>
              <w:ind w:left="0"/>
              <w:jc w:val="center"/>
              <w:rPr>
                <w:rFonts w:ascii="Calibri" w:hAnsi="Calibri" w:cs="Calibri"/>
                <w:color w:val="000000"/>
                <w:sz w:val="22"/>
                <w:szCs w:val="22"/>
              </w:rPr>
            </w:pPr>
            <w:r>
              <w:rPr>
                <w:rFonts w:ascii="Calibri" w:hAnsi="Calibri" w:cs="Calibri"/>
                <w:color w:val="000000"/>
                <w:sz w:val="22"/>
                <w:szCs w:val="22"/>
              </w:rPr>
              <w:t>7</w:t>
            </w:r>
          </w:p>
        </w:tc>
        <w:tc>
          <w:tcPr>
            <w:tcW w:w="222" w:type="dxa"/>
            <w:vAlign w:val="center"/>
          </w:tcPr>
          <w:p w14:paraId="38B15B87">
            <w:pPr>
              <w:spacing w:line="240" w:lineRule="auto"/>
              <w:ind w:left="0"/>
              <w:rPr>
                <w:sz w:val="20"/>
                <w:szCs w:val="20"/>
              </w:rPr>
            </w:pPr>
          </w:p>
        </w:tc>
      </w:tr>
      <w:tr w14:paraId="0BF8D304">
        <w:tblPrEx>
          <w:tblCellMar>
            <w:top w:w="0" w:type="dxa"/>
            <w:left w:w="108" w:type="dxa"/>
            <w:bottom w:w="0" w:type="dxa"/>
            <w:right w:w="108" w:type="dxa"/>
          </w:tblCellMar>
        </w:tblPrEx>
        <w:trPr>
          <w:trHeight w:val="576"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7F8562">
            <w:pPr>
              <w:spacing w:line="240" w:lineRule="auto"/>
              <w:ind w:left="0"/>
              <w:rPr>
                <w:rFonts w:ascii="Calibri" w:hAnsi="Calibri" w:cs="Calibri"/>
                <w:color w:val="000000"/>
                <w:sz w:val="22"/>
                <w:szCs w:val="22"/>
              </w:rPr>
            </w:pPr>
            <w:r>
              <w:rPr>
                <w:rFonts w:ascii="Calibri" w:hAnsi="Calibri" w:cs="Calibri"/>
                <w:color w:val="000000"/>
                <w:sz w:val="22"/>
                <w:szCs w:val="22"/>
              </w:rPr>
              <w:t>represents an inverse function through its: (a) table of values, and (b) graph.</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3169A2">
            <w:pPr>
              <w:spacing w:line="240" w:lineRule="auto"/>
              <w:ind w:left="0"/>
              <w:jc w:val="center"/>
              <w:rPr>
                <w:rFonts w:ascii="Calibri" w:hAnsi="Calibri" w:cs="Calibri"/>
                <w:color w:val="000000"/>
                <w:sz w:val="22"/>
                <w:szCs w:val="22"/>
              </w:rPr>
            </w:pPr>
            <w:r>
              <w:rPr>
                <w:rFonts w:ascii="Calibri" w:hAnsi="Calibri" w:cs="Calibri"/>
                <w:color w:val="000000"/>
                <w:sz w:val="22"/>
                <w:szCs w:val="22"/>
              </w:rPr>
              <w:t>32-34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DF325A">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530</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AF1E5D">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177</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170C4E">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62%</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53A738EA">
            <w:pPr>
              <w:spacing w:line="240" w:lineRule="auto"/>
              <w:ind w:left="0"/>
              <w:jc w:val="center"/>
              <w:rPr>
                <w:rFonts w:ascii="Calibri" w:hAnsi="Calibri" w:cs="Calibri"/>
                <w:color w:val="000000"/>
                <w:sz w:val="22"/>
                <w:szCs w:val="22"/>
              </w:rPr>
            </w:pPr>
            <w:r>
              <w:rPr>
                <w:rFonts w:ascii="Calibri" w:hAnsi="Calibri" w:cs="Calibri"/>
                <w:color w:val="000000"/>
                <w:sz w:val="22"/>
                <w:szCs w:val="22"/>
              </w:rPr>
              <w:t>9.5</w:t>
            </w:r>
          </w:p>
        </w:tc>
        <w:tc>
          <w:tcPr>
            <w:tcW w:w="222" w:type="dxa"/>
            <w:vAlign w:val="center"/>
          </w:tcPr>
          <w:p w14:paraId="52457C5C">
            <w:pPr>
              <w:spacing w:line="240" w:lineRule="auto"/>
              <w:ind w:left="0"/>
              <w:rPr>
                <w:sz w:val="20"/>
                <w:szCs w:val="20"/>
              </w:rPr>
            </w:pPr>
          </w:p>
        </w:tc>
      </w:tr>
      <w:tr w14:paraId="16E214B2">
        <w:tblPrEx>
          <w:tblCellMar>
            <w:top w:w="0" w:type="dxa"/>
            <w:left w:w="108" w:type="dxa"/>
            <w:bottom w:w="0" w:type="dxa"/>
            <w:right w:w="108" w:type="dxa"/>
          </w:tblCellMar>
        </w:tblPrEx>
        <w:trPr>
          <w:trHeight w:val="288"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0569E1">
            <w:pPr>
              <w:spacing w:line="240" w:lineRule="auto"/>
              <w:ind w:left="0"/>
              <w:rPr>
                <w:rFonts w:ascii="Calibri" w:hAnsi="Calibri" w:cs="Calibri"/>
                <w:color w:val="000000"/>
                <w:sz w:val="22"/>
                <w:szCs w:val="22"/>
              </w:rPr>
            </w:pPr>
            <w:r>
              <w:rPr>
                <w:rFonts w:ascii="Calibri" w:hAnsi="Calibri" w:cs="Calibri"/>
                <w:color w:val="000000"/>
                <w:sz w:val="22"/>
                <w:szCs w:val="22"/>
              </w:rPr>
              <w:t>solves problems involving inverse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2DF82B">
            <w:pPr>
              <w:spacing w:line="240" w:lineRule="auto"/>
              <w:ind w:left="0"/>
              <w:jc w:val="center"/>
              <w:rPr>
                <w:rFonts w:ascii="Calibri" w:hAnsi="Calibri" w:cs="Calibri"/>
                <w:color w:val="000000"/>
                <w:sz w:val="22"/>
                <w:szCs w:val="22"/>
              </w:rPr>
            </w:pPr>
            <w:r>
              <w:rPr>
                <w:rFonts w:ascii="Calibri" w:hAnsi="Calibri" w:cs="Calibri"/>
                <w:color w:val="000000"/>
                <w:sz w:val="22"/>
                <w:szCs w:val="22"/>
              </w:rPr>
              <w:t>35-40</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5DCAB2">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934</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C1FFCDF">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156</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C2D918">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55%</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409AF6F2">
            <w:pPr>
              <w:spacing w:line="240" w:lineRule="auto"/>
              <w:ind w:left="0"/>
              <w:jc w:val="center"/>
              <w:rPr>
                <w:rFonts w:ascii="Calibri" w:hAnsi="Calibri" w:cs="Calibri"/>
                <w:color w:val="000000"/>
                <w:sz w:val="22"/>
                <w:szCs w:val="22"/>
              </w:rPr>
            </w:pPr>
            <w:r>
              <w:rPr>
                <w:rFonts w:ascii="Calibri" w:hAnsi="Calibri" w:cs="Calibri"/>
                <w:color w:val="000000"/>
                <w:sz w:val="22"/>
                <w:szCs w:val="22"/>
              </w:rPr>
              <w:t>12</w:t>
            </w:r>
          </w:p>
        </w:tc>
        <w:tc>
          <w:tcPr>
            <w:tcW w:w="222" w:type="dxa"/>
            <w:vAlign w:val="center"/>
          </w:tcPr>
          <w:p w14:paraId="0476FFBD">
            <w:pPr>
              <w:spacing w:line="240" w:lineRule="auto"/>
              <w:ind w:left="0"/>
              <w:rPr>
                <w:sz w:val="20"/>
                <w:szCs w:val="20"/>
              </w:rPr>
            </w:pPr>
          </w:p>
        </w:tc>
      </w:tr>
      <w:tr w14:paraId="11E3FA4E">
        <w:tblPrEx>
          <w:tblCellMar>
            <w:top w:w="0" w:type="dxa"/>
            <w:left w:w="108" w:type="dxa"/>
            <w:bottom w:w="0" w:type="dxa"/>
            <w:right w:w="108" w:type="dxa"/>
          </w:tblCellMar>
        </w:tblPrEx>
        <w:trPr>
          <w:trHeight w:val="576"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C04AF8">
            <w:pPr>
              <w:spacing w:line="240" w:lineRule="auto"/>
              <w:ind w:left="0"/>
              <w:rPr>
                <w:rFonts w:ascii="Calibri" w:hAnsi="Calibri" w:cs="Calibri"/>
                <w:color w:val="000000"/>
                <w:sz w:val="22"/>
                <w:szCs w:val="22"/>
              </w:rPr>
            </w:pPr>
            <w:r>
              <w:rPr>
                <w:rFonts w:ascii="Calibri" w:hAnsi="Calibri" w:cs="Calibri"/>
                <w:color w:val="000000"/>
                <w:sz w:val="22"/>
                <w:szCs w:val="22"/>
              </w:rPr>
              <w:t>represents real-life situations using exponential functions</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25C8EC">
            <w:pPr>
              <w:spacing w:line="240" w:lineRule="auto"/>
              <w:ind w:left="0"/>
              <w:jc w:val="center"/>
              <w:rPr>
                <w:rFonts w:ascii="Calibri" w:hAnsi="Calibri" w:cs="Calibri"/>
                <w:color w:val="000000"/>
                <w:sz w:val="22"/>
                <w:szCs w:val="22"/>
              </w:rPr>
            </w:pPr>
            <w:r>
              <w:rPr>
                <w:rFonts w:ascii="Calibri" w:hAnsi="Calibri" w:cs="Calibri"/>
                <w:color w:val="000000"/>
                <w:sz w:val="22"/>
                <w:szCs w:val="22"/>
              </w:rPr>
              <w:t>41-45</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D4B2EC">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912</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EFDCB2E">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182</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FF627A">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64%</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4E31578B">
            <w:pPr>
              <w:spacing w:line="240" w:lineRule="auto"/>
              <w:ind w:left="0"/>
              <w:jc w:val="center"/>
              <w:rPr>
                <w:rFonts w:ascii="Calibri" w:hAnsi="Calibri" w:cs="Calibri"/>
                <w:color w:val="000000"/>
                <w:sz w:val="22"/>
                <w:szCs w:val="22"/>
              </w:rPr>
            </w:pPr>
            <w:r>
              <w:rPr>
                <w:rFonts w:ascii="Calibri" w:hAnsi="Calibri" w:cs="Calibri"/>
                <w:color w:val="000000"/>
                <w:sz w:val="22"/>
                <w:szCs w:val="22"/>
              </w:rPr>
              <w:t>8</w:t>
            </w:r>
          </w:p>
        </w:tc>
        <w:tc>
          <w:tcPr>
            <w:tcW w:w="222" w:type="dxa"/>
            <w:vAlign w:val="center"/>
          </w:tcPr>
          <w:p w14:paraId="1821F87C">
            <w:pPr>
              <w:spacing w:line="240" w:lineRule="auto"/>
              <w:ind w:left="0"/>
              <w:rPr>
                <w:sz w:val="20"/>
                <w:szCs w:val="20"/>
              </w:rPr>
            </w:pPr>
          </w:p>
        </w:tc>
      </w:tr>
      <w:tr w14:paraId="3B57617A">
        <w:tblPrEx>
          <w:tblCellMar>
            <w:top w:w="0" w:type="dxa"/>
            <w:left w:w="108" w:type="dxa"/>
            <w:bottom w:w="0" w:type="dxa"/>
            <w:right w:w="108" w:type="dxa"/>
          </w:tblCellMar>
        </w:tblPrEx>
        <w:trPr>
          <w:trHeight w:val="864"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C67424">
            <w:pPr>
              <w:spacing w:line="240" w:lineRule="auto"/>
              <w:ind w:left="0"/>
              <w:rPr>
                <w:rFonts w:ascii="Calibri" w:hAnsi="Calibri" w:cs="Calibri"/>
                <w:color w:val="000000"/>
                <w:sz w:val="22"/>
                <w:szCs w:val="22"/>
              </w:rPr>
            </w:pPr>
            <w:r>
              <w:rPr>
                <w:rFonts w:ascii="Calibri" w:hAnsi="Calibri" w:cs="Calibri"/>
                <w:color w:val="000000"/>
                <w:sz w:val="22"/>
                <w:szCs w:val="22"/>
              </w:rPr>
              <w:t>distinguishes between exponential function, exponential equation, and exponential inequality</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ACDE4D">
            <w:pPr>
              <w:spacing w:line="240" w:lineRule="auto"/>
              <w:ind w:left="0"/>
              <w:jc w:val="center"/>
              <w:rPr>
                <w:rFonts w:ascii="Calibri" w:hAnsi="Calibri" w:cs="Calibri"/>
                <w:color w:val="000000"/>
                <w:sz w:val="22"/>
                <w:szCs w:val="22"/>
              </w:rPr>
            </w:pPr>
            <w:r>
              <w:rPr>
                <w:rFonts w:ascii="Calibri" w:hAnsi="Calibri" w:cs="Calibri"/>
                <w:color w:val="000000"/>
                <w:sz w:val="22"/>
                <w:szCs w:val="22"/>
              </w:rPr>
              <w:t>46-50</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9F5C228">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1248</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99D4B5">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250</w:t>
            </w: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C16AA7">
            <w:pPr>
              <w:spacing w:line="240" w:lineRule="auto"/>
              <w:ind w:left="0"/>
              <w:jc w:val="center"/>
              <w:rPr>
                <w:rFonts w:ascii="Calibri" w:hAnsi="Calibri" w:cs="Calibri"/>
                <w:b/>
                <w:bCs/>
                <w:color w:val="000000"/>
                <w:sz w:val="22"/>
                <w:szCs w:val="22"/>
              </w:rPr>
            </w:pPr>
            <w:r>
              <w:rPr>
                <w:rFonts w:ascii="Calibri" w:hAnsi="Calibri" w:cs="Calibri"/>
                <w:b/>
                <w:bCs/>
                <w:color w:val="000000"/>
                <w:sz w:val="22"/>
                <w:szCs w:val="22"/>
              </w:rPr>
              <w:t>88%</w:t>
            </w:r>
          </w:p>
        </w:tc>
        <w:tc>
          <w:tcPr>
            <w:tcW w:w="115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70312741">
            <w:pPr>
              <w:spacing w:line="240" w:lineRule="auto"/>
              <w:ind w:left="0"/>
              <w:jc w:val="center"/>
              <w:rPr>
                <w:rFonts w:ascii="Calibri" w:hAnsi="Calibri" w:cs="Calibri"/>
                <w:color w:val="000000"/>
                <w:sz w:val="22"/>
                <w:szCs w:val="22"/>
              </w:rPr>
            </w:pPr>
            <w:r>
              <w:rPr>
                <w:rFonts w:ascii="Calibri" w:hAnsi="Calibri" w:cs="Calibri"/>
                <w:color w:val="000000"/>
                <w:sz w:val="22"/>
                <w:szCs w:val="22"/>
              </w:rPr>
              <w:t>2</w:t>
            </w:r>
          </w:p>
        </w:tc>
        <w:tc>
          <w:tcPr>
            <w:tcW w:w="222" w:type="dxa"/>
            <w:vAlign w:val="center"/>
          </w:tcPr>
          <w:p w14:paraId="5133D917">
            <w:pPr>
              <w:spacing w:line="240" w:lineRule="auto"/>
              <w:ind w:left="0"/>
              <w:rPr>
                <w:sz w:val="20"/>
                <w:szCs w:val="20"/>
              </w:rPr>
            </w:pPr>
          </w:p>
        </w:tc>
      </w:tr>
      <w:tr w14:paraId="61E3C6B4">
        <w:tblPrEx>
          <w:tblCellMar>
            <w:top w:w="0" w:type="dxa"/>
            <w:left w:w="108" w:type="dxa"/>
            <w:bottom w:w="0" w:type="dxa"/>
            <w:right w:w="108" w:type="dxa"/>
          </w:tblCellMar>
        </w:tblPrEx>
        <w:trPr>
          <w:trHeight w:val="420" w:hRule="atLeast"/>
        </w:trPr>
        <w:tc>
          <w:tcPr>
            <w:tcW w:w="419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6D06060">
            <w:pPr>
              <w:spacing w:line="240" w:lineRule="auto"/>
              <w:ind w:left="0"/>
              <w:jc w:val="right"/>
              <w:rPr>
                <w:rFonts w:ascii="Calibri" w:hAnsi="Calibri" w:cs="Calibri"/>
                <w:b/>
                <w:bCs/>
                <w:color w:val="000000"/>
                <w:sz w:val="32"/>
                <w:szCs w:val="32"/>
              </w:rPr>
            </w:pPr>
            <w:r>
              <w:rPr>
                <w:rFonts w:ascii="Calibri" w:hAnsi="Calibri" w:cs="Calibri"/>
                <w:b/>
                <w:bCs/>
                <w:color w:val="000000"/>
                <w:sz w:val="32"/>
                <w:szCs w:val="32"/>
              </w:rPr>
              <w:t>TOTAL</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99F18F">
            <w:pPr>
              <w:spacing w:line="240" w:lineRule="auto"/>
              <w:ind w:left="0"/>
              <w:jc w:val="right"/>
              <w:rPr>
                <w:rFonts w:ascii="Calibri" w:hAnsi="Calibri" w:cs="Calibri"/>
                <w:b/>
                <w:bCs/>
                <w:color w:val="000000"/>
                <w:sz w:val="32"/>
                <w:szCs w:val="32"/>
              </w:rPr>
            </w:pP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A9819F">
            <w:pPr>
              <w:spacing w:line="240" w:lineRule="auto"/>
              <w:ind w:left="0"/>
              <w:jc w:val="center"/>
              <w:rPr>
                <w:rFonts w:ascii="Calibri" w:hAnsi="Calibri" w:cs="Calibri"/>
                <w:b/>
                <w:bCs/>
                <w:color w:val="000000"/>
              </w:rPr>
            </w:pPr>
            <w:r>
              <w:rPr>
                <w:rFonts w:ascii="Calibri" w:hAnsi="Calibri" w:cs="Calibri"/>
                <w:b/>
                <w:bCs/>
                <w:color w:val="000000"/>
              </w:rPr>
              <w:t>9220</w:t>
            </w:r>
          </w:p>
        </w:tc>
        <w:tc>
          <w:tcPr>
            <w:tcW w:w="147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677931">
            <w:pPr>
              <w:spacing w:line="240" w:lineRule="auto"/>
              <w:ind w:left="0"/>
              <w:jc w:val="center"/>
              <w:rPr>
                <w:rFonts w:ascii="Calibri" w:hAnsi="Calibri" w:cs="Calibri"/>
                <w:b/>
                <w:bCs/>
                <w:color w:val="000000"/>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E76B7B">
            <w:pPr>
              <w:spacing w:line="240" w:lineRule="auto"/>
              <w:ind w:left="0"/>
              <w:jc w:val="center"/>
              <w:rPr>
                <w:sz w:val="20"/>
                <w:szCs w:val="20"/>
              </w:rPr>
            </w:pPr>
          </w:p>
        </w:tc>
        <w:tc>
          <w:tcPr>
            <w:tcW w:w="11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677C7BE">
            <w:pPr>
              <w:spacing w:line="240" w:lineRule="auto"/>
              <w:ind w:left="0"/>
              <w:jc w:val="center"/>
              <w:rPr>
                <w:sz w:val="20"/>
                <w:szCs w:val="20"/>
              </w:rPr>
            </w:pPr>
          </w:p>
        </w:tc>
        <w:tc>
          <w:tcPr>
            <w:tcW w:w="222" w:type="dxa"/>
            <w:vAlign w:val="center"/>
          </w:tcPr>
          <w:p w14:paraId="01A3D9A2">
            <w:pPr>
              <w:spacing w:line="240" w:lineRule="auto"/>
              <w:ind w:left="0"/>
              <w:rPr>
                <w:sz w:val="20"/>
                <w:szCs w:val="20"/>
              </w:rPr>
            </w:pPr>
          </w:p>
        </w:tc>
      </w:tr>
      <w:tr w14:paraId="477C1FC9">
        <w:tblPrEx>
          <w:tblCellMar>
            <w:top w:w="0" w:type="dxa"/>
            <w:left w:w="108" w:type="dxa"/>
            <w:bottom w:w="0" w:type="dxa"/>
            <w:right w:w="108" w:type="dxa"/>
          </w:tblCellMar>
        </w:tblPrEx>
        <w:trPr>
          <w:trHeight w:val="288" w:hRule="atLeast"/>
        </w:trPr>
        <w:tc>
          <w:tcPr>
            <w:tcW w:w="4192" w:type="dxa"/>
            <w:tcBorders>
              <w:top w:val="nil"/>
              <w:left w:val="nil"/>
              <w:bottom w:val="nil"/>
              <w:right w:val="nil"/>
            </w:tcBorders>
            <w:shd w:val="clear" w:color="auto" w:fill="auto"/>
            <w:noWrap/>
            <w:vAlign w:val="bottom"/>
          </w:tcPr>
          <w:p w14:paraId="06893CFD">
            <w:pPr>
              <w:spacing w:line="240" w:lineRule="auto"/>
              <w:ind w:left="0"/>
              <w:jc w:val="center"/>
              <w:rPr>
                <w:sz w:val="20"/>
                <w:szCs w:val="20"/>
              </w:rPr>
            </w:pPr>
          </w:p>
        </w:tc>
        <w:tc>
          <w:tcPr>
            <w:tcW w:w="1511" w:type="dxa"/>
            <w:tcBorders>
              <w:top w:val="nil"/>
              <w:left w:val="nil"/>
              <w:bottom w:val="nil"/>
              <w:right w:val="nil"/>
            </w:tcBorders>
            <w:shd w:val="clear" w:color="auto" w:fill="auto"/>
            <w:noWrap/>
            <w:vAlign w:val="bottom"/>
          </w:tcPr>
          <w:p w14:paraId="77B11651">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12B1B4D6">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60FB7BF1">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5A3D3A2E">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1652CCCC">
            <w:pPr>
              <w:spacing w:line="240" w:lineRule="auto"/>
              <w:ind w:left="0"/>
              <w:rPr>
                <w:sz w:val="20"/>
                <w:szCs w:val="20"/>
              </w:rPr>
            </w:pPr>
          </w:p>
        </w:tc>
        <w:tc>
          <w:tcPr>
            <w:tcW w:w="222" w:type="dxa"/>
            <w:vAlign w:val="center"/>
          </w:tcPr>
          <w:p w14:paraId="0FB6FCBC">
            <w:pPr>
              <w:spacing w:line="240" w:lineRule="auto"/>
              <w:ind w:left="0"/>
              <w:rPr>
                <w:sz w:val="20"/>
                <w:szCs w:val="20"/>
              </w:rPr>
            </w:pPr>
          </w:p>
        </w:tc>
      </w:tr>
      <w:tr w14:paraId="2C543EE9">
        <w:tblPrEx>
          <w:tblCellMar>
            <w:top w:w="0" w:type="dxa"/>
            <w:left w:w="108" w:type="dxa"/>
            <w:bottom w:w="0" w:type="dxa"/>
            <w:right w:w="108" w:type="dxa"/>
          </w:tblCellMar>
        </w:tblPrEx>
        <w:trPr>
          <w:trHeight w:val="288" w:hRule="atLeast"/>
        </w:trPr>
        <w:tc>
          <w:tcPr>
            <w:tcW w:w="4192" w:type="dxa"/>
            <w:tcBorders>
              <w:top w:val="nil"/>
              <w:left w:val="nil"/>
              <w:bottom w:val="nil"/>
              <w:right w:val="nil"/>
            </w:tcBorders>
            <w:shd w:val="clear" w:color="auto" w:fill="auto"/>
            <w:noWrap/>
            <w:vAlign w:val="bottom"/>
          </w:tcPr>
          <w:p w14:paraId="69271F0E">
            <w:pPr>
              <w:spacing w:line="240" w:lineRule="auto"/>
              <w:ind w:left="0"/>
              <w:rPr>
                <w:sz w:val="20"/>
                <w:szCs w:val="20"/>
              </w:rPr>
            </w:pPr>
          </w:p>
        </w:tc>
        <w:tc>
          <w:tcPr>
            <w:tcW w:w="1511" w:type="dxa"/>
            <w:tcBorders>
              <w:top w:val="nil"/>
              <w:left w:val="nil"/>
              <w:bottom w:val="nil"/>
              <w:right w:val="nil"/>
            </w:tcBorders>
            <w:shd w:val="clear" w:color="auto" w:fill="auto"/>
            <w:noWrap/>
            <w:vAlign w:val="bottom"/>
          </w:tcPr>
          <w:p w14:paraId="76039A4D">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09E55540">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70695E41">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287A9650">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6BF28A32">
            <w:pPr>
              <w:spacing w:line="240" w:lineRule="auto"/>
              <w:ind w:left="0"/>
              <w:rPr>
                <w:sz w:val="20"/>
                <w:szCs w:val="20"/>
              </w:rPr>
            </w:pPr>
          </w:p>
        </w:tc>
        <w:tc>
          <w:tcPr>
            <w:tcW w:w="222" w:type="dxa"/>
            <w:vAlign w:val="center"/>
          </w:tcPr>
          <w:p w14:paraId="7A7BCF5C">
            <w:pPr>
              <w:spacing w:line="240" w:lineRule="auto"/>
              <w:ind w:left="0"/>
              <w:rPr>
                <w:sz w:val="20"/>
                <w:szCs w:val="20"/>
              </w:rPr>
            </w:pPr>
          </w:p>
        </w:tc>
      </w:tr>
      <w:tr w14:paraId="246DB875">
        <w:tblPrEx>
          <w:tblCellMar>
            <w:top w:w="0" w:type="dxa"/>
            <w:left w:w="108" w:type="dxa"/>
            <w:bottom w:w="0" w:type="dxa"/>
            <w:right w:w="108" w:type="dxa"/>
          </w:tblCellMar>
        </w:tblPrEx>
        <w:trPr>
          <w:trHeight w:val="276" w:hRule="atLeast"/>
        </w:trPr>
        <w:tc>
          <w:tcPr>
            <w:tcW w:w="4192" w:type="dxa"/>
            <w:tcBorders>
              <w:top w:val="nil"/>
              <w:left w:val="nil"/>
              <w:bottom w:val="nil"/>
              <w:right w:val="nil"/>
            </w:tcBorders>
            <w:shd w:val="clear" w:color="auto" w:fill="auto"/>
            <w:noWrap/>
            <w:vAlign w:val="bottom"/>
          </w:tcPr>
          <w:p w14:paraId="71420170">
            <w:pPr>
              <w:spacing w:line="240" w:lineRule="auto"/>
              <w:ind w:left="0"/>
              <w:rPr>
                <w:rFonts w:ascii="Verdana" w:hAnsi="Verdana" w:cs="Calibri"/>
                <w:color w:val="000000"/>
                <w:sz w:val="22"/>
                <w:szCs w:val="22"/>
              </w:rPr>
            </w:pPr>
            <w:r>
              <w:rPr>
                <w:rFonts w:ascii="Verdana" w:hAnsi="Verdana" w:cs="Calibri"/>
                <w:color w:val="000000"/>
                <w:sz w:val="22"/>
                <w:szCs w:val="22"/>
              </w:rPr>
              <w:t>Prepared by:</w:t>
            </w:r>
          </w:p>
        </w:tc>
        <w:tc>
          <w:tcPr>
            <w:tcW w:w="1511" w:type="dxa"/>
            <w:tcBorders>
              <w:top w:val="nil"/>
              <w:left w:val="nil"/>
              <w:bottom w:val="nil"/>
              <w:right w:val="nil"/>
            </w:tcBorders>
            <w:shd w:val="clear" w:color="auto" w:fill="auto"/>
            <w:noWrap/>
            <w:vAlign w:val="bottom"/>
          </w:tcPr>
          <w:p w14:paraId="22C0F338">
            <w:pPr>
              <w:spacing w:line="240" w:lineRule="auto"/>
              <w:ind w:left="0"/>
              <w:rPr>
                <w:rFonts w:ascii="Verdana" w:hAnsi="Verdana" w:cs="Calibri"/>
                <w:color w:val="000000"/>
                <w:sz w:val="22"/>
                <w:szCs w:val="22"/>
              </w:rPr>
            </w:pPr>
          </w:p>
        </w:tc>
        <w:tc>
          <w:tcPr>
            <w:tcW w:w="1471" w:type="dxa"/>
            <w:tcBorders>
              <w:top w:val="nil"/>
              <w:left w:val="nil"/>
              <w:bottom w:val="nil"/>
              <w:right w:val="nil"/>
            </w:tcBorders>
            <w:shd w:val="clear" w:color="auto" w:fill="auto"/>
            <w:noWrap/>
            <w:vAlign w:val="bottom"/>
          </w:tcPr>
          <w:p w14:paraId="08EEA13C">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1CDCF808">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409DCC96">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27F4BBCD">
            <w:pPr>
              <w:spacing w:line="240" w:lineRule="auto"/>
              <w:ind w:left="0"/>
              <w:rPr>
                <w:sz w:val="20"/>
                <w:szCs w:val="20"/>
              </w:rPr>
            </w:pPr>
          </w:p>
        </w:tc>
        <w:tc>
          <w:tcPr>
            <w:tcW w:w="222" w:type="dxa"/>
            <w:vAlign w:val="center"/>
          </w:tcPr>
          <w:p w14:paraId="3A099972">
            <w:pPr>
              <w:spacing w:line="240" w:lineRule="auto"/>
              <w:ind w:left="0"/>
              <w:rPr>
                <w:sz w:val="20"/>
                <w:szCs w:val="20"/>
              </w:rPr>
            </w:pPr>
          </w:p>
        </w:tc>
      </w:tr>
      <w:tr w14:paraId="769EC9B1">
        <w:tblPrEx>
          <w:tblCellMar>
            <w:top w:w="0" w:type="dxa"/>
            <w:left w:w="108" w:type="dxa"/>
            <w:bottom w:w="0" w:type="dxa"/>
            <w:right w:w="108" w:type="dxa"/>
          </w:tblCellMar>
        </w:tblPrEx>
        <w:trPr>
          <w:trHeight w:val="276" w:hRule="atLeast"/>
        </w:trPr>
        <w:tc>
          <w:tcPr>
            <w:tcW w:w="4192" w:type="dxa"/>
            <w:tcBorders>
              <w:top w:val="nil"/>
              <w:left w:val="nil"/>
              <w:bottom w:val="nil"/>
              <w:right w:val="nil"/>
            </w:tcBorders>
            <w:shd w:val="clear" w:color="auto" w:fill="auto"/>
            <w:noWrap/>
            <w:vAlign w:val="bottom"/>
          </w:tcPr>
          <w:p w14:paraId="7DA839BC">
            <w:pPr>
              <w:spacing w:line="240" w:lineRule="auto"/>
              <w:ind w:left="0"/>
              <w:rPr>
                <w:sz w:val="20"/>
                <w:szCs w:val="20"/>
              </w:rPr>
            </w:pPr>
          </w:p>
        </w:tc>
        <w:tc>
          <w:tcPr>
            <w:tcW w:w="1511" w:type="dxa"/>
            <w:tcBorders>
              <w:top w:val="nil"/>
              <w:left w:val="nil"/>
              <w:bottom w:val="nil"/>
              <w:right w:val="nil"/>
            </w:tcBorders>
            <w:shd w:val="clear" w:color="auto" w:fill="auto"/>
            <w:noWrap/>
            <w:vAlign w:val="bottom"/>
          </w:tcPr>
          <w:p w14:paraId="5BDAA0C5">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721494C4">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4445A13A">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1D122B0A">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51382062">
            <w:pPr>
              <w:spacing w:line="240" w:lineRule="auto"/>
              <w:ind w:left="0"/>
              <w:rPr>
                <w:sz w:val="20"/>
                <w:szCs w:val="20"/>
              </w:rPr>
            </w:pPr>
          </w:p>
        </w:tc>
        <w:tc>
          <w:tcPr>
            <w:tcW w:w="222" w:type="dxa"/>
            <w:vAlign w:val="center"/>
          </w:tcPr>
          <w:p w14:paraId="177AAB94">
            <w:pPr>
              <w:spacing w:line="240" w:lineRule="auto"/>
              <w:ind w:left="0"/>
              <w:rPr>
                <w:sz w:val="20"/>
                <w:szCs w:val="20"/>
              </w:rPr>
            </w:pPr>
          </w:p>
        </w:tc>
      </w:tr>
      <w:tr w14:paraId="0BD915DF">
        <w:tblPrEx>
          <w:tblCellMar>
            <w:top w:w="0" w:type="dxa"/>
            <w:left w:w="108" w:type="dxa"/>
            <w:bottom w:w="0" w:type="dxa"/>
            <w:right w:w="108" w:type="dxa"/>
          </w:tblCellMar>
        </w:tblPrEx>
        <w:trPr>
          <w:trHeight w:val="276" w:hRule="atLeast"/>
        </w:trPr>
        <w:tc>
          <w:tcPr>
            <w:tcW w:w="4192" w:type="dxa"/>
            <w:tcBorders>
              <w:top w:val="nil"/>
              <w:left w:val="nil"/>
              <w:bottom w:val="single" w:color="000000" w:sz="4" w:space="0"/>
              <w:right w:val="nil"/>
            </w:tcBorders>
            <w:shd w:val="clear" w:color="auto" w:fill="auto"/>
            <w:noWrap/>
            <w:vAlign w:val="bottom"/>
          </w:tcPr>
          <w:p w14:paraId="622CB288">
            <w:pPr>
              <w:spacing w:line="240" w:lineRule="auto"/>
              <w:ind w:left="0"/>
              <w:jc w:val="center"/>
              <w:rPr>
                <w:rFonts w:ascii="Verdana" w:hAnsi="Verdana" w:cs="Calibri"/>
                <w:b/>
                <w:bCs/>
                <w:color w:val="000000"/>
                <w:sz w:val="22"/>
                <w:szCs w:val="22"/>
              </w:rPr>
            </w:pPr>
            <w:r>
              <w:rPr>
                <w:rFonts w:ascii="Verdana" w:hAnsi="Verdana" w:cs="Calibri"/>
                <w:b/>
                <w:bCs/>
                <w:color w:val="000000"/>
                <w:sz w:val="22"/>
                <w:szCs w:val="22"/>
              </w:rPr>
              <w:t>MARIVIC A. BABALA</w:t>
            </w:r>
          </w:p>
        </w:tc>
        <w:tc>
          <w:tcPr>
            <w:tcW w:w="1511" w:type="dxa"/>
            <w:tcBorders>
              <w:top w:val="nil"/>
              <w:left w:val="nil"/>
              <w:bottom w:val="nil"/>
              <w:right w:val="nil"/>
            </w:tcBorders>
            <w:shd w:val="clear" w:color="auto" w:fill="auto"/>
            <w:noWrap/>
            <w:vAlign w:val="bottom"/>
          </w:tcPr>
          <w:p w14:paraId="7D5C6AF8">
            <w:pPr>
              <w:spacing w:line="240" w:lineRule="auto"/>
              <w:ind w:left="0"/>
              <w:jc w:val="center"/>
              <w:rPr>
                <w:rFonts w:ascii="Verdana" w:hAnsi="Verdana" w:cs="Calibri"/>
                <w:b/>
                <w:bCs/>
                <w:color w:val="000000"/>
                <w:sz w:val="22"/>
                <w:szCs w:val="22"/>
              </w:rPr>
            </w:pPr>
          </w:p>
        </w:tc>
        <w:tc>
          <w:tcPr>
            <w:tcW w:w="1471" w:type="dxa"/>
            <w:tcBorders>
              <w:top w:val="nil"/>
              <w:left w:val="nil"/>
              <w:bottom w:val="nil"/>
              <w:right w:val="nil"/>
            </w:tcBorders>
            <w:shd w:val="clear" w:color="auto" w:fill="auto"/>
            <w:noWrap/>
            <w:vAlign w:val="bottom"/>
          </w:tcPr>
          <w:p w14:paraId="46B351D1">
            <w:pPr>
              <w:spacing w:line="240" w:lineRule="auto"/>
              <w:ind w:left="0"/>
              <w:jc w:val="center"/>
              <w:rPr>
                <w:sz w:val="20"/>
                <w:szCs w:val="20"/>
              </w:rPr>
            </w:pPr>
          </w:p>
        </w:tc>
        <w:tc>
          <w:tcPr>
            <w:tcW w:w="1471" w:type="dxa"/>
            <w:tcBorders>
              <w:top w:val="nil"/>
              <w:left w:val="nil"/>
              <w:bottom w:val="nil"/>
              <w:right w:val="nil"/>
            </w:tcBorders>
            <w:shd w:val="clear" w:color="auto" w:fill="auto"/>
            <w:noWrap/>
            <w:vAlign w:val="bottom"/>
          </w:tcPr>
          <w:p w14:paraId="5885277A">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647415F0">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565EE006">
            <w:pPr>
              <w:spacing w:line="240" w:lineRule="auto"/>
              <w:ind w:left="0"/>
              <w:rPr>
                <w:sz w:val="20"/>
                <w:szCs w:val="20"/>
              </w:rPr>
            </w:pPr>
          </w:p>
        </w:tc>
        <w:tc>
          <w:tcPr>
            <w:tcW w:w="222" w:type="dxa"/>
            <w:vAlign w:val="center"/>
          </w:tcPr>
          <w:p w14:paraId="150FB60C">
            <w:pPr>
              <w:spacing w:line="240" w:lineRule="auto"/>
              <w:ind w:left="0"/>
              <w:rPr>
                <w:sz w:val="20"/>
                <w:szCs w:val="20"/>
              </w:rPr>
            </w:pPr>
          </w:p>
        </w:tc>
      </w:tr>
      <w:tr w14:paraId="46FBA17E">
        <w:tblPrEx>
          <w:tblCellMar>
            <w:top w:w="0" w:type="dxa"/>
            <w:left w:w="108" w:type="dxa"/>
            <w:bottom w:w="0" w:type="dxa"/>
            <w:right w:w="108" w:type="dxa"/>
          </w:tblCellMar>
        </w:tblPrEx>
        <w:trPr>
          <w:trHeight w:val="276" w:hRule="atLeast"/>
        </w:trPr>
        <w:tc>
          <w:tcPr>
            <w:tcW w:w="4192" w:type="dxa"/>
            <w:tcBorders>
              <w:top w:val="nil"/>
              <w:left w:val="nil"/>
              <w:bottom w:val="nil"/>
              <w:right w:val="nil"/>
            </w:tcBorders>
            <w:shd w:val="clear" w:color="auto" w:fill="auto"/>
            <w:noWrap/>
            <w:vAlign w:val="bottom"/>
          </w:tcPr>
          <w:p w14:paraId="1B3B40B0">
            <w:pPr>
              <w:spacing w:line="240" w:lineRule="auto"/>
              <w:ind w:left="0"/>
              <w:jc w:val="center"/>
              <w:rPr>
                <w:rFonts w:ascii="Verdana" w:hAnsi="Verdana" w:cs="Calibri"/>
                <w:color w:val="000000"/>
                <w:sz w:val="22"/>
                <w:szCs w:val="22"/>
              </w:rPr>
            </w:pPr>
            <w:r>
              <w:rPr>
                <w:rFonts w:ascii="Verdana" w:hAnsi="Verdana" w:cs="Calibri"/>
                <w:color w:val="000000"/>
                <w:sz w:val="22"/>
                <w:szCs w:val="22"/>
              </w:rPr>
              <w:t>TEACHER II</w:t>
            </w:r>
          </w:p>
        </w:tc>
        <w:tc>
          <w:tcPr>
            <w:tcW w:w="1511" w:type="dxa"/>
            <w:tcBorders>
              <w:top w:val="nil"/>
              <w:left w:val="nil"/>
              <w:bottom w:val="nil"/>
              <w:right w:val="nil"/>
            </w:tcBorders>
            <w:shd w:val="clear" w:color="auto" w:fill="auto"/>
            <w:noWrap/>
            <w:vAlign w:val="bottom"/>
          </w:tcPr>
          <w:p w14:paraId="113E42D2">
            <w:pPr>
              <w:spacing w:line="240" w:lineRule="auto"/>
              <w:ind w:left="0"/>
              <w:jc w:val="center"/>
              <w:rPr>
                <w:rFonts w:ascii="Verdana" w:hAnsi="Verdana" w:cs="Calibri"/>
                <w:color w:val="000000"/>
                <w:sz w:val="22"/>
                <w:szCs w:val="22"/>
              </w:rPr>
            </w:pPr>
          </w:p>
        </w:tc>
        <w:tc>
          <w:tcPr>
            <w:tcW w:w="1471" w:type="dxa"/>
            <w:tcBorders>
              <w:top w:val="nil"/>
              <w:left w:val="nil"/>
              <w:bottom w:val="nil"/>
              <w:right w:val="nil"/>
            </w:tcBorders>
            <w:shd w:val="clear" w:color="auto" w:fill="auto"/>
            <w:noWrap/>
            <w:vAlign w:val="bottom"/>
          </w:tcPr>
          <w:p w14:paraId="2A7ABE89">
            <w:pPr>
              <w:spacing w:line="240" w:lineRule="auto"/>
              <w:ind w:left="0"/>
              <w:jc w:val="center"/>
              <w:rPr>
                <w:sz w:val="20"/>
                <w:szCs w:val="20"/>
              </w:rPr>
            </w:pPr>
          </w:p>
        </w:tc>
        <w:tc>
          <w:tcPr>
            <w:tcW w:w="1471" w:type="dxa"/>
            <w:tcBorders>
              <w:top w:val="nil"/>
              <w:left w:val="nil"/>
              <w:bottom w:val="nil"/>
              <w:right w:val="nil"/>
            </w:tcBorders>
            <w:shd w:val="clear" w:color="auto" w:fill="auto"/>
            <w:noWrap/>
            <w:vAlign w:val="bottom"/>
          </w:tcPr>
          <w:p w14:paraId="27600E55">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33F925DB">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56889D6D">
            <w:pPr>
              <w:spacing w:line="240" w:lineRule="auto"/>
              <w:ind w:left="0"/>
              <w:rPr>
                <w:sz w:val="20"/>
                <w:szCs w:val="20"/>
              </w:rPr>
            </w:pPr>
          </w:p>
        </w:tc>
        <w:tc>
          <w:tcPr>
            <w:tcW w:w="222" w:type="dxa"/>
            <w:vAlign w:val="center"/>
          </w:tcPr>
          <w:p w14:paraId="3CB7EF92">
            <w:pPr>
              <w:spacing w:line="240" w:lineRule="auto"/>
              <w:ind w:left="0"/>
              <w:rPr>
                <w:sz w:val="20"/>
                <w:szCs w:val="20"/>
              </w:rPr>
            </w:pPr>
          </w:p>
        </w:tc>
      </w:tr>
      <w:tr w14:paraId="6317FA2C">
        <w:tblPrEx>
          <w:tblCellMar>
            <w:top w:w="0" w:type="dxa"/>
            <w:left w:w="108" w:type="dxa"/>
            <w:bottom w:w="0" w:type="dxa"/>
            <w:right w:w="108" w:type="dxa"/>
          </w:tblCellMar>
        </w:tblPrEx>
        <w:trPr>
          <w:trHeight w:val="288" w:hRule="atLeast"/>
        </w:trPr>
        <w:tc>
          <w:tcPr>
            <w:tcW w:w="4192" w:type="dxa"/>
            <w:tcBorders>
              <w:top w:val="nil"/>
              <w:left w:val="nil"/>
              <w:bottom w:val="nil"/>
              <w:right w:val="nil"/>
            </w:tcBorders>
            <w:shd w:val="clear" w:color="auto" w:fill="auto"/>
            <w:noWrap/>
            <w:vAlign w:val="bottom"/>
          </w:tcPr>
          <w:p w14:paraId="0F0E69B5">
            <w:pPr>
              <w:spacing w:line="240" w:lineRule="auto"/>
              <w:ind w:left="0"/>
              <w:rPr>
                <w:sz w:val="20"/>
                <w:szCs w:val="20"/>
              </w:rPr>
            </w:pPr>
          </w:p>
        </w:tc>
        <w:tc>
          <w:tcPr>
            <w:tcW w:w="1511" w:type="dxa"/>
            <w:tcBorders>
              <w:top w:val="nil"/>
              <w:left w:val="nil"/>
              <w:bottom w:val="nil"/>
              <w:right w:val="nil"/>
            </w:tcBorders>
            <w:shd w:val="clear" w:color="auto" w:fill="auto"/>
            <w:noWrap/>
            <w:vAlign w:val="bottom"/>
          </w:tcPr>
          <w:p w14:paraId="227F86A1">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43C45FCC">
            <w:pPr>
              <w:spacing w:line="240" w:lineRule="auto"/>
              <w:ind w:left="0"/>
              <w:rPr>
                <w:sz w:val="20"/>
                <w:szCs w:val="20"/>
              </w:rPr>
            </w:pPr>
          </w:p>
        </w:tc>
        <w:tc>
          <w:tcPr>
            <w:tcW w:w="1471" w:type="dxa"/>
            <w:tcBorders>
              <w:top w:val="nil"/>
              <w:left w:val="nil"/>
              <w:bottom w:val="nil"/>
              <w:right w:val="nil"/>
            </w:tcBorders>
            <w:shd w:val="clear" w:color="auto" w:fill="auto"/>
            <w:noWrap/>
            <w:vAlign w:val="bottom"/>
          </w:tcPr>
          <w:p w14:paraId="3D2528AC">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3212001E">
            <w:pPr>
              <w:spacing w:line="240" w:lineRule="auto"/>
              <w:ind w:left="0"/>
              <w:rPr>
                <w:sz w:val="20"/>
                <w:szCs w:val="20"/>
              </w:rPr>
            </w:pPr>
          </w:p>
        </w:tc>
        <w:tc>
          <w:tcPr>
            <w:tcW w:w="1158" w:type="dxa"/>
            <w:tcBorders>
              <w:top w:val="nil"/>
              <w:left w:val="nil"/>
              <w:bottom w:val="nil"/>
              <w:right w:val="nil"/>
            </w:tcBorders>
            <w:shd w:val="clear" w:color="auto" w:fill="auto"/>
            <w:noWrap/>
            <w:vAlign w:val="bottom"/>
          </w:tcPr>
          <w:p w14:paraId="3F17E7A4">
            <w:pPr>
              <w:spacing w:line="240" w:lineRule="auto"/>
              <w:ind w:left="0"/>
              <w:rPr>
                <w:sz w:val="20"/>
                <w:szCs w:val="20"/>
              </w:rPr>
            </w:pPr>
          </w:p>
        </w:tc>
        <w:tc>
          <w:tcPr>
            <w:tcW w:w="222" w:type="dxa"/>
            <w:vAlign w:val="center"/>
          </w:tcPr>
          <w:p w14:paraId="13588FBE">
            <w:pPr>
              <w:spacing w:line="240" w:lineRule="auto"/>
              <w:ind w:left="0"/>
              <w:rPr>
                <w:sz w:val="20"/>
                <w:szCs w:val="20"/>
              </w:rPr>
            </w:pPr>
          </w:p>
        </w:tc>
      </w:tr>
    </w:tbl>
    <w:p w14:paraId="39F2EEC4">
      <w:pPr>
        <w:keepLines/>
        <w:spacing w:before="240" w:after="240" w:line="360" w:lineRule="auto"/>
        <w:ind w:firstLine="720"/>
        <w:jc w:val="both"/>
        <w:rPr>
          <w:b/>
          <w:bCs/>
        </w:rPr>
      </w:pPr>
    </w:p>
    <w:p w14:paraId="77DF2AAD">
      <w:pPr>
        <w:keepLines/>
        <w:spacing w:before="240" w:after="240" w:line="360" w:lineRule="auto"/>
        <w:ind w:left="0"/>
        <w:rPr>
          <w:b/>
          <w:bCs/>
        </w:rPr>
      </w:pPr>
    </w:p>
    <w:p w14:paraId="66FB62F5">
      <w:pPr>
        <w:keepLines/>
        <w:spacing w:before="240" w:after="240" w:line="360" w:lineRule="auto"/>
        <w:ind w:left="0"/>
        <w:jc w:val="center"/>
        <w:rPr>
          <w:b/>
          <w:bCs/>
        </w:rPr>
      </w:pPr>
      <w:r>
        <w:rPr>
          <w:b/>
          <w:bCs/>
        </w:rPr>
        <w:t>APPENDIX E</w:t>
      </w:r>
    </w:p>
    <w:p w14:paraId="7309782C">
      <w:pPr>
        <w:keepLines/>
        <w:spacing w:before="240" w:after="240" w:line="360" w:lineRule="auto"/>
        <w:ind w:firstLine="720"/>
        <w:jc w:val="center"/>
        <w:rPr>
          <w:b/>
          <w:bCs/>
        </w:rPr>
      </w:pPr>
      <w:r>
        <w:rPr>
          <w:b/>
          <w:bCs/>
        </w:rPr>
        <w:t>INSTRUMENT FOR STUDENT EVALUATORS</w:t>
      </w:r>
    </w:p>
    <w:p w14:paraId="0D178D1B">
      <w:pPr>
        <w:keepLines/>
        <w:spacing w:before="100" w:after="100" w:line="240" w:lineRule="auto"/>
        <w:jc w:val="both"/>
        <w:rPr>
          <w:b/>
          <w:bCs/>
        </w:rPr>
      </w:pPr>
      <w:r>
        <w:rPr>
          <w:b/>
          <w:bCs/>
        </w:rPr>
        <w:t>CORTEX: A CNN-BASED MATHEMATICAL DEVICE FOR SOLVING RATIONAL EQUATIONS AND RATIONAL FUNCTIONS</w:t>
      </w:r>
    </w:p>
    <w:p w14:paraId="604AA5D4">
      <w:pPr>
        <w:keepLines/>
        <w:spacing w:before="100" w:after="100" w:line="240" w:lineRule="auto"/>
        <w:jc w:val="both"/>
        <w:rPr>
          <w:b/>
          <w:bCs/>
        </w:rPr>
      </w:pPr>
      <w:r>
        <w:rPr>
          <w:b/>
          <w:bCs/>
        </w:rPr>
        <w:t xml:space="preserve"> </w:t>
      </w:r>
    </w:p>
    <w:p w14:paraId="08D13C48">
      <w:pPr>
        <w:keepLines/>
        <w:spacing w:line="360" w:lineRule="auto"/>
        <w:jc w:val="both"/>
        <w:rPr>
          <w:b/>
          <w:bCs/>
        </w:rPr>
      </w:pPr>
      <w:r>
        <w:rPr>
          <w:b/>
          <w:bCs/>
        </w:rPr>
        <w:t>Name:__________________________________________  Date:___________</w:t>
      </w:r>
    </w:p>
    <w:p w14:paraId="365ACEBC">
      <w:pPr>
        <w:keepLines/>
        <w:spacing w:line="360" w:lineRule="auto"/>
        <w:jc w:val="both"/>
        <w:rPr>
          <w:b/>
          <w:bCs/>
          <w:i/>
          <w:iCs/>
        </w:rPr>
      </w:pPr>
      <w:r>
        <w:rPr>
          <w:b/>
          <w:bCs/>
          <w:i/>
          <w:iCs/>
        </w:rPr>
        <w:t xml:space="preserve">(Optional)   </w:t>
      </w:r>
    </w:p>
    <w:p w14:paraId="5A8BA9D1">
      <w:pPr>
        <w:keepLines/>
        <w:spacing w:before="240" w:after="240" w:line="240" w:lineRule="auto"/>
        <w:jc w:val="both"/>
      </w:pPr>
      <w:r>
        <w:t>We, the Grade 11 STEM students of</w:t>
      </w:r>
      <w:r>
        <w:rPr>
          <w:b/>
          <w:bCs/>
        </w:rPr>
        <w:t xml:space="preserve"> </w:t>
      </w:r>
      <w:r>
        <w:t>Camarines Norte Senior High School, developed a project titled “</w:t>
      </w:r>
    </w:p>
    <w:p w14:paraId="77482F54">
      <w:pPr>
        <w:keepLines/>
        <w:spacing w:before="240" w:after="240" w:line="240" w:lineRule="auto"/>
        <w:jc w:val="both"/>
      </w:pPr>
      <w:r>
        <w:t>” This device was created to help students and teachers solve and understand rational equations and functions more easily and accurately.</w:t>
      </w:r>
    </w:p>
    <w:p w14:paraId="2B4FBB47">
      <w:pPr>
        <w:keepLines/>
        <w:spacing w:before="240" w:after="240" w:line="240" w:lineRule="auto"/>
        <w:jc w:val="both"/>
        <w:rPr>
          <w:b/>
          <w:bCs/>
        </w:rPr>
      </w:pPr>
      <w:r>
        <w:t>We kindly ask for your cooperation in answering this short survey to evaluate our device. Your honest feedback will be valuable in improving CoRTEx and making it more effective for classroom use. All responses will be treated with confidentiality and used only for academic purposes</w:t>
      </w:r>
      <w:r>
        <w:rPr>
          <w:b/>
          <w:bCs/>
        </w:rPr>
        <w:t>.</w:t>
      </w:r>
    </w:p>
    <w:p w14:paraId="50B79B43">
      <w:pPr>
        <w:keepLines/>
        <w:spacing w:before="240" w:after="240" w:line="240" w:lineRule="auto"/>
        <w:jc w:val="both"/>
      </w:pPr>
      <w:r>
        <w:rPr>
          <w:b/>
          <w:bCs/>
        </w:rPr>
        <w:t>Direction:</w:t>
      </w:r>
      <w:r>
        <w:t xml:space="preserve"> Please indicate your level of agreement with each statement by checking the column that corresponds to your response.</w:t>
      </w:r>
    </w:p>
    <w:tbl>
      <w:tblPr>
        <w:tblStyle w:val="36"/>
        <w:tblW w:w="8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4215"/>
        <w:gridCol w:w="4320"/>
      </w:tblGrid>
      <w:tr w14:paraId="0490C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FE88958">
            <w:pPr>
              <w:keepLines/>
              <w:spacing w:before="240" w:after="240" w:line="240" w:lineRule="auto"/>
              <w:ind w:left="140" w:right="140"/>
              <w:jc w:val="both"/>
              <w:rPr>
                <w:b/>
                <w:bCs/>
              </w:rPr>
            </w:pPr>
            <w:r>
              <w:rPr>
                <w:b/>
                <w:bCs/>
              </w:rPr>
              <w:t>Scale</w:t>
            </w:r>
          </w:p>
        </w:tc>
        <w:tc>
          <w:tcPr>
            <w:tcW w:w="43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13EC88">
            <w:pPr>
              <w:keepLines/>
              <w:spacing w:before="240" w:after="240" w:line="240" w:lineRule="auto"/>
              <w:ind w:left="140" w:right="140"/>
              <w:jc w:val="both"/>
              <w:rPr>
                <w:b/>
                <w:bCs/>
              </w:rPr>
            </w:pPr>
            <w:r>
              <w:rPr>
                <w:b/>
                <w:bCs/>
              </w:rPr>
              <w:t>Description</w:t>
            </w:r>
          </w:p>
        </w:tc>
      </w:tr>
      <w:tr w14:paraId="15D52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F5C1A5E">
            <w:pPr>
              <w:keepLines/>
              <w:spacing w:before="240" w:after="240" w:line="240" w:lineRule="auto"/>
              <w:ind w:left="140" w:right="140"/>
              <w:jc w:val="both"/>
            </w:pPr>
            <w:r>
              <w:t>5</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B18820">
            <w:pPr>
              <w:keepLines/>
              <w:spacing w:before="240" w:after="240" w:line="240" w:lineRule="auto"/>
              <w:ind w:left="140" w:right="140"/>
              <w:jc w:val="both"/>
            </w:pPr>
            <w:r>
              <w:t>Strongly Agree</w:t>
            </w:r>
          </w:p>
        </w:tc>
      </w:tr>
      <w:tr w14:paraId="666A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81D9B4">
            <w:pPr>
              <w:keepLines/>
              <w:spacing w:before="240" w:after="240" w:line="240" w:lineRule="auto"/>
              <w:ind w:left="140" w:right="140"/>
              <w:jc w:val="both"/>
            </w:pPr>
            <w:r>
              <w:t>4</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18D923D">
            <w:pPr>
              <w:keepLines/>
              <w:spacing w:before="240" w:after="240" w:line="240" w:lineRule="auto"/>
              <w:ind w:left="140" w:right="140"/>
              <w:jc w:val="both"/>
            </w:pPr>
            <w:r>
              <w:t>Agree</w:t>
            </w:r>
          </w:p>
        </w:tc>
      </w:tr>
      <w:tr w14:paraId="31CD3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6FE2864">
            <w:pPr>
              <w:keepLines/>
              <w:spacing w:before="240" w:after="240" w:line="240" w:lineRule="auto"/>
              <w:ind w:left="140" w:right="140"/>
              <w:jc w:val="both"/>
            </w:pPr>
            <w:r>
              <w:t>3</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9929E84">
            <w:pPr>
              <w:keepLines/>
              <w:spacing w:before="240" w:after="240" w:line="240" w:lineRule="auto"/>
              <w:ind w:left="140" w:right="140"/>
              <w:jc w:val="both"/>
            </w:pPr>
            <w:r>
              <w:t>Neutral</w:t>
            </w:r>
          </w:p>
        </w:tc>
      </w:tr>
      <w:tr w14:paraId="46BB8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49E2B7C">
            <w:pPr>
              <w:keepLines/>
              <w:spacing w:before="240" w:after="240" w:line="240" w:lineRule="auto"/>
              <w:ind w:left="140" w:right="140"/>
              <w:jc w:val="both"/>
            </w:pPr>
            <w:r>
              <w:t>2</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67B2F45">
            <w:pPr>
              <w:keepLines/>
              <w:spacing w:before="240" w:after="240" w:line="240" w:lineRule="auto"/>
              <w:ind w:left="140" w:right="140"/>
              <w:jc w:val="both"/>
            </w:pPr>
            <w:r>
              <w:t>Disagree</w:t>
            </w:r>
          </w:p>
        </w:tc>
      </w:tr>
      <w:tr w14:paraId="12137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58B5326">
            <w:pPr>
              <w:keepLines/>
              <w:spacing w:before="240" w:after="240" w:line="240" w:lineRule="auto"/>
              <w:ind w:left="140" w:right="140"/>
              <w:jc w:val="both"/>
            </w:pPr>
            <w:r>
              <w:t>1</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515D606">
            <w:pPr>
              <w:keepLines/>
              <w:spacing w:before="240" w:after="240" w:line="240" w:lineRule="auto"/>
              <w:ind w:left="140" w:right="140"/>
              <w:jc w:val="both"/>
            </w:pPr>
            <w:r>
              <w:t>Strongly Disagree</w:t>
            </w:r>
          </w:p>
        </w:tc>
      </w:tr>
    </w:tbl>
    <w:p w14:paraId="3885D3C0">
      <w:pPr>
        <w:keepLines/>
        <w:spacing w:before="240" w:after="240" w:line="240" w:lineRule="auto"/>
        <w:jc w:val="both"/>
        <w:rPr>
          <w:b/>
          <w:bCs/>
        </w:rPr>
      </w:pPr>
      <w:r>
        <w:rPr>
          <w:b/>
          <w:bCs/>
        </w:rPr>
        <w:t xml:space="preserve"> </w:t>
      </w:r>
    </w:p>
    <w:tbl>
      <w:tblPr>
        <w:tblStyle w:val="37"/>
        <w:tblW w:w="8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90"/>
        <w:gridCol w:w="1155"/>
        <w:gridCol w:w="1350"/>
        <w:gridCol w:w="1290"/>
        <w:gridCol w:w="1200"/>
        <w:gridCol w:w="1335"/>
      </w:tblGrid>
      <w:tr w14:paraId="0B4358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B49BA92">
            <w:pPr>
              <w:keepLines/>
              <w:spacing w:before="240" w:after="240" w:line="240" w:lineRule="auto"/>
              <w:jc w:val="both"/>
            </w:pPr>
            <w:r>
              <w:t>Indicators</w:t>
            </w:r>
          </w:p>
        </w:tc>
        <w:tc>
          <w:tcPr>
            <w:tcW w:w="115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77ADFA7">
            <w:pPr>
              <w:keepLines/>
              <w:spacing w:before="240" w:after="240" w:line="240" w:lineRule="auto"/>
              <w:ind w:left="0"/>
              <w:jc w:val="both"/>
            </w:pPr>
            <w:r>
              <w:t>(Strongly Disagree)</w:t>
            </w:r>
          </w:p>
          <w:p w14:paraId="44AD827C">
            <w:pPr>
              <w:keepLines/>
              <w:spacing w:before="240" w:after="240" w:line="240" w:lineRule="auto"/>
              <w:jc w:val="both"/>
            </w:pPr>
            <w:r>
              <w:t>1</w:t>
            </w:r>
          </w:p>
        </w:tc>
        <w:tc>
          <w:tcPr>
            <w:tcW w:w="13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C17B996">
            <w:pPr>
              <w:keepLines/>
              <w:spacing w:before="240" w:after="240" w:line="240" w:lineRule="auto"/>
              <w:ind w:left="0"/>
              <w:jc w:val="both"/>
            </w:pPr>
            <w:r>
              <w:t>(Disagree)</w:t>
            </w:r>
          </w:p>
          <w:p w14:paraId="7E3EE1F0">
            <w:pPr>
              <w:keepLines/>
              <w:spacing w:before="240" w:after="240" w:line="240" w:lineRule="auto"/>
              <w:jc w:val="both"/>
            </w:pPr>
            <w:r>
              <w:t>2</w:t>
            </w:r>
          </w:p>
        </w:tc>
        <w:tc>
          <w:tcPr>
            <w:tcW w:w="12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04D82FB">
            <w:pPr>
              <w:keepLines/>
              <w:spacing w:before="240" w:after="240" w:line="240" w:lineRule="auto"/>
              <w:ind w:left="0"/>
              <w:jc w:val="both"/>
            </w:pPr>
            <w:r>
              <w:t>(Neutral)</w:t>
            </w:r>
          </w:p>
          <w:p w14:paraId="4A576F77">
            <w:pPr>
              <w:keepLines/>
              <w:spacing w:before="240" w:after="240" w:line="240" w:lineRule="auto"/>
              <w:jc w:val="both"/>
            </w:pPr>
            <w:r>
              <w:t>3</w:t>
            </w:r>
          </w:p>
        </w:tc>
        <w:tc>
          <w:tcPr>
            <w:tcW w:w="12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CD8DDD2">
            <w:pPr>
              <w:keepLines/>
              <w:spacing w:before="240" w:after="240" w:line="240" w:lineRule="auto"/>
              <w:ind w:left="0"/>
              <w:jc w:val="both"/>
            </w:pPr>
            <w:r>
              <w:t>(Agree)</w:t>
            </w:r>
          </w:p>
          <w:p w14:paraId="71EC8300">
            <w:pPr>
              <w:keepLines/>
              <w:spacing w:before="240" w:after="240" w:line="240" w:lineRule="auto"/>
              <w:jc w:val="both"/>
            </w:pPr>
            <w:r>
              <w:t>4</w:t>
            </w:r>
          </w:p>
        </w:tc>
        <w:tc>
          <w:tcPr>
            <w:tcW w:w="133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1FC522C">
            <w:pPr>
              <w:keepLines/>
              <w:spacing w:before="240" w:after="240" w:line="240" w:lineRule="auto"/>
              <w:ind w:left="0"/>
              <w:jc w:val="both"/>
            </w:pPr>
            <w:r>
              <w:t>(Strongly Agree)</w:t>
            </w:r>
          </w:p>
          <w:p w14:paraId="39E582BC">
            <w:pPr>
              <w:keepLines/>
              <w:spacing w:before="240" w:after="240" w:line="240" w:lineRule="auto"/>
              <w:jc w:val="both"/>
            </w:pPr>
            <w:r>
              <w:t>5</w:t>
            </w:r>
          </w:p>
        </w:tc>
      </w:tr>
      <w:tr w14:paraId="7A588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DA40A85">
            <w:pPr>
              <w:keepLines/>
              <w:spacing w:before="240" w:after="240" w:line="240" w:lineRule="auto"/>
              <w:jc w:val="both"/>
              <w:rPr>
                <w:b/>
                <w:bCs/>
              </w:rPr>
            </w:pPr>
            <w:r>
              <w:rPr>
                <w:b/>
                <w:bCs/>
              </w:rPr>
              <w:t>A. USABILITY</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43B0E9">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D7FBC2">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923A9A8">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CDCE05C">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B04E770">
            <w:pPr>
              <w:keepLines/>
              <w:spacing w:before="240" w:after="240" w:line="240" w:lineRule="auto"/>
              <w:jc w:val="both"/>
              <w:rPr>
                <w:b/>
                <w:bCs/>
              </w:rPr>
            </w:pPr>
            <w:r>
              <w:rPr>
                <w:b/>
                <w:bCs/>
              </w:rPr>
              <w:t xml:space="preserve"> </w:t>
            </w:r>
          </w:p>
        </w:tc>
      </w:tr>
      <w:tr w14:paraId="1402A6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E2FA842">
            <w:pPr>
              <w:keepLines/>
              <w:spacing w:before="240" w:after="240" w:line="240" w:lineRule="auto"/>
              <w:jc w:val="both"/>
            </w:pPr>
            <w:r>
              <w:t>1. The device is easy to operate even for first-time users.</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924DCB0">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23E58D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7AC1E41">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8E53194">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2AAB2A">
            <w:pPr>
              <w:keepLines/>
              <w:spacing w:before="240" w:after="240" w:line="240" w:lineRule="auto"/>
              <w:jc w:val="both"/>
              <w:rPr>
                <w:b/>
                <w:bCs/>
              </w:rPr>
            </w:pPr>
            <w:r>
              <w:rPr>
                <w:b/>
                <w:bCs/>
              </w:rPr>
              <w:t xml:space="preserve"> </w:t>
            </w:r>
          </w:p>
        </w:tc>
      </w:tr>
      <w:tr w14:paraId="07841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937DA7">
            <w:pPr>
              <w:keepLines/>
              <w:spacing w:before="240" w:after="240" w:line="240" w:lineRule="auto"/>
              <w:jc w:val="both"/>
            </w:pPr>
            <w:r>
              <w:rPr>
                <w:b/>
                <w:bCs/>
              </w:rPr>
              <w:t xml:space="preserve">2. </w:t>
            </w:r>
            <w:r>
              <w:t>The interface and buttons are clear and easy to understand.</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E36C943">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E29D9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9C69418">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F6B02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B54E7ED">
            <w:pPr>
              <w:keepLines/>
              <w:spacing w:before="240" w:after="240" w:line="240" w:lineRule="auto"/>
              <w:jc w:val="both"/>
              <w:rPr>
                <w:b/>
                <w:bCs/>
              </w:rPr>
            </w:pPr>
            <w:r>
              <w:rPr>
                <w:b/>
                <w:bCs/>
              </w:rPr>
              <w:t xml:space="preserve"> </w:t>
            </w:r>
          </w:p>
        </w:tc>
      </w:tr>
      <w:tr w14:paraId="3868F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EC72419">
            <w:pPr>
              <w:keepLines/>
              <w:spacing w:before="240" w:after="240" w:line="240" w:lineRule="auto"/>
              <w:jc w:val="both"/>
            </w:pPr>
            <w:r>
              <w:rPr>
                <w:b/>
                <w:bCs/>
              </w:rPr>
              <w:t xml:space="preserve">3. </w:t>
            </w:r>
            <w:r>
              <w:t>I can navigate through the device without needing help.</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EA032F">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A72E1E">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E6165D4">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A50AF2">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9C42681">
            <w:pPr>
              <w:keepLines/>
              <w:spacing w:before="240" w:after="240" w:line="240" w:lineRule="auto"/>
              <w:jc w:val="both"/>
              <w:rPr>
                <w:b/>
                <w:bCs/>
              </w:rPr>
            </w:pPr>
            <w:r>
              <w:rPr>
                <w:b/>
                <w:bCs/>
              </w:rPr>
              <w:t xml:space="preserve"> </w:t>
            </w:r>
          </w:p>
        </w:tc>
      </w:tr>
      <w:tr w14:paraId="2DE76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12616A7">
            <w:pPr>
              <w:keepLines/>
              <w:spacing w:before="240" w:after="240" w:line="240" w:lineRule="auto"/>
              <w:jc w:val="both"/>
            </w:pPr>
            <w:r>
              <w:rPr>
                <w:b/>
                <w:bCs/>
              </w:rPr>
              <w:t xml:space="preserve">4. </w:t>
            </w:r>
            <w:r>
              <w:t>The handwriting recognition is accurate and responsive.</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267CC7">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604ACCB">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E938148">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333F61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3DE381C">
            <w:pPr>
              <w:keepLines/>
              <w:spacing w:before="240" w:after="240" w:line="240" w:lineRule="auto"/>
              <w:jc w:val="both"/>
              <w:rPr>
                <w:b/>
                <w:bCs/>
              </w:rPr>
            </w:pPr>
            <w:r>
              <w:rPr>
                <w:b/>
                <w:bCs/>
              </w:rPr>
              <w:t xml:space="preserve"> </w:t>
            </w:r>
          </w:p>
        </w:tc>
      </w:tr>
      <w:tr w14:paraId="0ED6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0F18D7C">
            <w:pPr>
              <w:keepLines/>
              <w:spacing w:before="240" w:after="240" w:line="240" w:lineRule="auto"/>
              <w:jc w:val="both"/>
            </w:pPr>
            <w:r>
              <w:rPr>
                <w:b/>
                <w:bCs/>
              </w:rPr>
              <w:t xml:space="preserve">5. </w:t>
            </w:r>
            <w:r>
              <w:t>The step-by-step display helps me understand the process better.</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1A17857">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9A81518">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503FC3A">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6C83AC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B22F9A7">
            <w:pPr>
              <w:keepLines/>
              <w:spacing w:before="240" w:after="240" w:line="240" w:lineRule="auto"/>
              <w:jc w:val="both"/>
              <w:rPr>
                <w:b/>
                <w:bCs/>
              </w:rPr>
            </w:pPr>
            <w:r>
              <w:rPr>
                <w:b/>
                <w:bCs/>
              </w:rPr>
              <w:t xml:space="preserve"> </w:t>
            </w:r>
          </w:p>
        </w:tc>
      </w:tr>
      <w:tr w14:paraId="6FE0C6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16F3453">
            <w:pPr>
              <w:keepLines/>
              <w:spacing w:before="240" w:after="240" w:line="240" w:lineRule="auto"/>
              <w:jc w:val="both"/>
              <w:rPr>
                <w:b/>
                <w:bCs/>
              </w:rPr>
            </w:pPr>
            <w:r>
              <w:rPr>
                <w:b/>
                <w:bCs/>
              </w:rPr>
              <w:t>B. TECHNICAL ASPECTS</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FC8A5B">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F0861CA">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57F449E">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51235F4">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22C8D2B">
            <w:pPr>
              <w:keepLines/>
              <w:spacing w:before="240" w:after="240" w:line="240" w:lineRule="auto"/>
              <w:jc w:val="both"/>
              <w:rPr>
                <w:b/>
                <w:bCs/>
              </w:rPr>
            </w:pPr>
            <w:r>
              <w:rPr>
                <w:b/>
                <w:bCs/>
              </w:rPr>
              <w:t xml:space="preserve"> </w:t>
            </w:r>
          </w:p>
        </w:tc>
      </w:tr>
      <w:tr w14:paraId="360E40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724CCE">
            <w:pPr>
              <w:keepLines/>
              <w:spacing w:before="240" w:after="240" w:line="240" w:lineRule="auto"/>
              <w:jc w:val="both"/>
            </w:pPr>
            <w:r>
              <w:t>1. The device performs tasks quickly and efficiently.</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3A57160">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9F6752A">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92FFFE4">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7EDC2B3">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B0424CD">
            <w:pPr>
              <w:keepLines/>
              <w:spacing w:before="240" w:after="240" w:line="240" w:lineRule="auto"/>
              <w:jc w:val="both"/>
              <w:rPr>
                <w:b/>
                <w:bCs/>
              </w:rPr>
            </w:pPr>
            <w:r>
              <w:rPr>
                <w:b/>
                <w:bCs/>
              </w:rPr>
              <w:t xml:space="preserve"> </w:t>
            </w:r>
          </w:p>
        </w:tc>
      </w:tr>
      <w:tr w14:paraId="0FEEF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699793">
            <w:pPr>
              <w:keepLines/>
              <w:spacing w:before="240" w:after="240" w:line="240" w:lineRule="auto"/>
              <w:jc w:val="both"/>
            </w:pPr>
            <w:r>
              <w:t>2. The results produced by the device are accurate.</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9E1040">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CB5DA9">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81A988">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B02722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C59802">
            <w:pPr>
              <w:keepLines/>
              <w:spacing w:before="240" w:after="240" w:line="240" w:lineRule="auto"/>
              <w:jc w:val="both"/>
              <w:rPr>
                <w:b/>
                <w:bCs/>
              </w:rPr>
            </w:pPr>
            <w:r>
              <w:rPr>
                <w:b/>
                <w:bCs/>
              </w:rPr>
              <w:t xml:space="preserve"> </w:t>
            </w:r>
          </w:p>
        </w:tc>
      </w:tr>
      <w:tr w14:paraId="7906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B63FE6">
            <w:pPr>
              <w:keepLines/>
              <w:spacing w:before="240" w:after="240" w:line="240" w:lineRule="auto"/>
              <w:jc w:val="both"/>
            </w:pPr>
            <w:r>
              <w:t>3. The input, display, and output functions work well together.</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A6A4934">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2536275">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D7E8DF3">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C146B81">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3FA4CE">
            <w:pPr>
              <w:keepLines/>
              <w:spacing w:before="240" w:after="240" w:line="240" w:lineRule="auto"/>
              <w:jc w:val="both"/>
              <w:rPr>
                <w:b/>
                <w:bCs/>
              </w:rPr>
            </w:pPr>
            <w:r>
              <w:rPr>
                <w:b/>
                <w:bCs/>
              </w:rPr>
              <w:t xml:space="preserve"> </w:t>
            </w:r>
          </w:p>
        </w:tc>
      </w:tr>
      <w:tr w14:paraId="5187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E17223D">
            <w:pPr>
              <w:keepLines/>
              <w:spacing w:before="240" w:after="240" w:line="240" w:lineRule="auto"/>
              <w:jc w:val="both"/>
            </w:pPr>
            <w:r>
              <w:t>4. The device runs smoothly without system errors.</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2521EDB">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0B70101">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F1D1EC">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7907F7">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DE057D">
            <w:pPr>
              <w:keepLines/>
              <w:spacing w:before="240" w:after="240" w:line="240" w:lineRule="auto"/>
              <w:jc w:val="both"/>
              <w:rPr>
                <w:b/>
                <w:bCs/>
              </w:rPr>
            </w:pPr>
            <w:r>
              <w:rPr>
                <w:b/>
                <w:bCs/>
              </w:rPr>
              <w:t xml:space="preserve"> </w:t>
            </w:r>
          </w:p>
        </w:tc>
      </w:tr>
      <w:tr w14:paraId="55D192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D777E38">
            <w:pPr>
              <w:keepLines/>
              <w:spacing w:before="240" w:after="240" w:line="240" w:lineRule="auto"/>
              <w:jc w:val="both"/>
            </w:pPr>
            <w:r>
              <w:t>5. The device works even without an internet connection.</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C4AB795">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3F6480">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32FD00D">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7E8DC6A">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549652F">
            <w:pPr>
              <w:keepLines/>
              <w:spacing w:before="240" w:after="240" w:line="240" w:lineRule="auto"/>
              <w:jc w:val="both"/>
              <w:rPr>
                <w:b/>
                <w:bCs/>
              </w:rPr>
            </w:pPr>
            <w:r>
              <w:rPr>
                <w:b/>
                <w:bCs/>
              </w:rPr>
              <w:t xml:space="preserve"> </w:t>
            </w:r>
          </w:p>
        </w:tc>
      </w:tr>
      <w:tr w14:paraId="66A7F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86881F2">
            <w:pPr>
              <w:keepLines/>
              <w:spacing w:before="240" w:after="240" w:line="240" w:lineRule="auto"/>
              <w:jc w:val="both"/>
              <w:rPr>
                <w:b/>
                <w:bCs/>
              </w:rPr>
            </w:pPr>
            <w:r>
              <w:rPr>
                <w:b/>
                <w:bCs/>
              </w:rPr>
              <w:t>C. DEVICE DESIGN</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E24D04">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98D159A">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49EB54F">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857207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22126F7">
            <w:pPr>
              <w:keepLines/>
              <w:spacing w:before="240" w:after="240" w:line="240" w:lineRule="auto"/>
              <w:jc w:val="both"/>
              <w:rPr>
                <w:b/>
                <w:bCs/>
              </w:rPr>
            </w:pPr>
            <w:r>
              <w:rPr>
                <w:b/>
                <w:bCs/>
              </w:rPr>
              <w:t xml:space="preserve"> </w:t>
            </w:r>
          </w:p>
        </w:tc>
      </w:tr>
      <w:tr w14:paraId="5368D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263CF19">
            <w:pPr>
              <w:keepLines/>
              <w:spacing w:before="240" w:after="240" w:line="240" w:lineRule="auto"/>
              <w:jc w:val="both"/>
            </w:pPr>
            <w:r>
              <w:t>1. The design of the device is suitable for students.</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3C33EB1">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17C5BBC">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156A421">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5162A2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689F95">
            <w:pPr>
              <w:keepLines/>
              <w:spacing w:before="240" w:after="240" w:line="240" w:lineRule="auto"/>
              <w:jc w:val="both"/>
              <w:rPr>
                <w:b/>
                <w:bCs/>
              </w:rPr>
            </w:pPr>
            <w:r>
              <w:rPr>
                <w:b/>
                <w:bCs/>
              </w:rPr>
              <w:t xml:space="preserve"> </w:t>
            </w:r>
          </w:p>
        </w:tc>
      </w:tr>
      <w:tr w14:paraId="299D4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4131953">
            <w:pPr>
              <w:keepLines/>
              <w:spacing w:before="240" w:after="240" w:line="240" w:lineRule="auto"/>
              <w:jc w:val="both"/>
            </w:pPr>
            <w:r>
              <w:t>2. The display layout and visuals are appealing and engaging.</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BBB19F0">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9C506C5">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B5B0485">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9032934">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5B86703">
            <w:pPr>
              <w:keepLines/>
              <w:spacing w:before="240" w:after="240" w:line="240" w:lineRule="auto"/>
              <w:jc w:val="both"/>
              <w:rPr>
                <w:b/>
                <w:bCs/>
              </w:rPr>
            </w:pPr>
            <w:r>
              <w:rPr>
                <w:b/>
                <w:bCs/>
              </w:rPr>
              <w:t xml:space="preserve"> </w:t>
            </w:r>
          </w:p>
        </w:tc>
      </w:tr>
      <w:tr w14:paraId="3662E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A2150F">
            <w:pPr>
              <w:keepLines/>
              <w:spacing w:before="240" w:after="240" w:line="240" w:lineRule="auto"/>
              <w:jc w:val="both"/>
            </w:pPr>
            <w:r>
              <w:t>3. The materials used are durable and appropriate.</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31E80AB">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46C388D">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77D679C">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4E2C95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2D920A4">
            <w:pPr>
              <w:keepLines/>
              <w:spacing w:before="240" w:after="240" w:line="240" w:lineRule="auto"/>
              <w:jc w:val="both"/>
              <w:rPr>
                <w:b/>
                <w:bCs/>
              </w:rPr>
            </w:pPr>
            <w:r>
              <w:rPr>
                <w:b/>
                <w:bCs/>
              </w:rPr>
              <w:t xml:space="preserve"> </w:t>
            </w:r>
          </w:p>
        </w:tc>
      </w:tr>
      <w:tr w14:paraId="7DCEB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E536E6">
            <w:pPr>
              <w:keepLines/>
              <w:spacing w:before="240" w:after="240" w:line="240" w:lineRule="auto"/>
              <w:jc w:val="both"/>
            </w:pPr>
            <w:r>
              <w:t xml:space="preserve">4. The device is lightweight and compact, making it easy to transport and use on the go. </w:t>
            </w:r>
            <w:r>
              <w:rPr>
                <w:i/>
                <w:i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F1D5FDA">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E9B6FE1">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174E3FB">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6C1E444">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175DCB4">
            <w:pPr>
              <w:keepLines/>
              <w:spacing w:before="240" w:after="240" w:line="240" w:lineRule="auto"/>
              <w:jc w:val="both"/>
              <w:rPr>
                <w:b/>
                <w:bCs/>
              </w:rPr>
            </w:pPr>
            <w:r>
              <w:rPr>
                <w:b/>
                <w:bCs/>
              </w:rPr>
              <w:t xml:space="preserve"> </w:t>
            </w:r>
          </w:p>
        </w:tc>
      </w:tr>
      <w:tr w14:paraId="4B09A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4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31888F0">
            <w:pPr>
              <w:keepLines/>
              <w:spacing w:before="240" w:after="240" w:line="240" w:lineRule="auto"/>
              <w:jc w:val="both"/>
            </w:pPr>
            <w:r>
              <w:t>5. The overall appearance motivates me to use it more often.</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4882DEA">
            <w:pPr>
              <w:keepLines/>
              <w:spacing w:before="240" w:after="240" w:line="240" w:lineRule="auto"/>
              <w:jc w:val="both"/>
              <w:rPr>
                <w:b/>
                <w:bCs/>
              </w:rPr>
            </w:pPr>
            <w:r>
              <w:rPr>
                <w:b/>
                <w:bCs/>
              </w:rPr>
              <w:t xml:space="preserve"> </w:t>
            </w:r>
          </w:p>
        </w:tc>
        <w:tc>
          <w:tcPr>
            <w:tcW w:w="1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6407C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C7EB34C">
            <w:pPr>
              <w:keepLines/>
              <w:spacing w:before="240" w:after="240" w:line="240" w:lineRule="auto"/>
              <w:jc w:val="both"/>
              <w:rPr>
                <w:b/>
                <w:bCs/>
              </w:rPr>
            </w:pPr>
            <w:r>
              <w:rPr>
                <w:b/>
                <w:bCs/>
              </w:rPr>
              <w:t xml:space="preserve"> </w:t>
            </w:r>
          </w:p>
        </w:tc>
        <w:tc>
          <w:tcPr>
            <w:tcW w:w="12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4333E9">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B5624A0">
            <w:pPr>
              <w:keepLines/>
              <w:spacing w:before="240" w:after="240" w:line="240" w:lineRule="auto"/>
              <w:jc w:val="both"/>
              <w:rPr>
                <w:b/>
                <w:bCs/>
              </w:rPr>
            </w:pPr>
            <w:r>
              <w:rPr>
                <w:b/>
                <w:bCs/>
              </w:rPr>
              <w:t xml:space="preserve"> </w:t>
            </w:r>
          </w:p>
        </w:tc>
      </w:tr>
    </w:tbl>
    <w:p w14:paraId="2521D026">
      <w:pPr>
        <w:keepLines/>
        <w:spacing w:before="240" w:after="240" w:line="240" w:lineRule="auto"/>
        <w:jc w:val="both"/>
        <w:rPr>
          <w:b/>
          <w:bCs/>
        </w:rPr>
      </w:pPr>
      <w:r>
        <w:rPr>
          <w:b/>
          <w:bCs/>
        </w:rPr>
        <w:t xml:space="preserve"> </w:t>
      </w:r>
    </w:p>
    <w:p w14:paraId="78C84518">
      <w:pPr>
        <w:keepLines/>
        <w:spacing w:before="240" w:after="240" w:line="240" w:lineRule="auto"/>
        <w:ind w:left="0"/>
        <w:jc w:val="both"/>
        <w:rPr>
          <w:b/>
          <w:bCs/>
        </w:rPr>
      </w:pPr>
    </w:p>
    <w:p w14:paraId="5B9E2ADD">
      <w:pPr>
        <w:keepLines/>
        <w:spacing w:before="240" w:after="240" w:line="240" w:lineRule="auto"/>
        <w:jc w:val="both"/>
        <w:rPr>
          <w:b/>
          <w:bCs/>
        </w:rPr>
      </w:pPr>
      <w:r>
        <w:rPr>
          <w:b/>
          <w:bCs/>
        </w:rPr>
        <w:t>Scoring and Interpretation</w:t>
      </w:r>
    </w:p>
    <w:tbl>
      <w:tblPr>
        <w:tblStyle w:val="38"/>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4350"/>
        <w:gridCol w:w="4455"/>
      </w:tblGrid>
      <w:tr w14:paraId="15F537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789CA9">
            <w:pPr>
              <w:keepLines/>
              <w:spacing w:before="240" w:after="240" w:line="240" w:lineRule="auto"/>
              <w:jc w:val="both"/>
              <w:rPr>
                <w:b/>
                <w:bCs/>
              </w:rPr>
            </w:pPr>
            <w:r>
              <w:rPr>
                <w:b/>
                <w:bCs/>
              </w:rPr>
              <w:t>Range</w:t>
            </w:r>
          </w:p>
        </w:tc>
        <w:tc>
          <w:tcPr>
            <w:tcW w:w="445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FA188EA">
            <w:pPr>
              <w:keepLines/>
              <w:spacing w:before="240" w:after="240" w:line="240" w:lineRule="auto"/>
              <w:jc w:val="both"/>
              <w:rPr>
                <w:b/>
                <w:bCs/>
              </w:rPr>
            </w:pPr>
            <w:r>
              <w:rPr>
                <w:b/>
                <w:bCs/>
              </w:rPr>
              <w:t>Interpretation</w:t>
            </w:r>
          </w:p>
        </w:tc>
      </w:tr>
      <w:tr w14:paraId="050C2E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8E988CA">
            <w:pPr>
              <w:keepLines/>
              <w:spacing w:before="240" w:after="240" w:line="240" w:lineRule="auto"/>
              <w:jc w:val="both"/>
            </w:pPr>
            <w:r>
              <w:t>4.21 – 5.00</w:t>
            </w:r>
          </w:p>
          <w:p w14:paraId="54320FBF">
            <w:pPr>
              <w:keepLines/>
              <w:spacing w:before="240" w:after="240" w:line="240" w:lineRule="auto"/>
              <w:jc w:val="both"/>
            </w:pPr>
            <w:r>
              <w:t xml:space="preserve"> </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443658">
            <w:pPr>
              <w:keepLines/>
              <w:spacing w:before="240" w:after="240" w:line="240" w:lineRule="auto"/>
              <w:jc w:val="both"/>
            </w:pPr>
            <w:r>
              <w:t>Very Highly Acceptable</w:t>
            </w:r>
          </w:p>
        </w:tc>
      </w:tr>
      <w:tr w14:paraId="257CCD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69C99E1">
            <w:pPr>
              <w:keepLines/>
              <w:spacing w:before="240" w:after="240" w:line="240" w:lineRule="auto"/>
              <w:jc w:val="both"/>
            </w:pPr>
            <w:r>
              <w:t>3.41 – 4.20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41D4BA">
            <w:pPr>
              <w:keepLines/>
              <w:spacing w:before="240" w:after="240" w:line="240" w:lineRule="auto"/>
              <w:jc w:val="both"/>
            </w:pPr>
            <w:r>
              <w:t>Highly Acceptable</w:t>
            </w:r>
          </w:p>
        </w:tc>
      </w:tr>
      <w:tr w14:paraId="3F497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888EB6">
            <w:pPr>
              <w:keepLines/>
              <w:spacing w:before="240" w:after="240" w:line="240" w:lineRule="auto"/>
              <w:jc w:val="both"/>
            </w:pPr>
            <w:r>
              <w:t>2.61 – 3.40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E720C73">
            <w:pPr>
              <w:keepLines/>
              <w:spacing w:before="240" w:after="240" w:line="240" w:lineRule="auto"/>
              <w:jc w:val="both"/>
            </w:pPr>
            <w:r>
              <w:t>Moderately Acceptable</w:t>
            </w:r>
          </w:p>
        </w:tc>
      </w:tr>
      <w:tr w14:paraId="179B44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F1E0D6D">
            <w:pPr>
              <w:keepLines/>
              <w:spacing w:before="240" w:after="240" w:line="240" w:lineRule="auto"/>
              <w:jc w:val="both"/>
            </w:pPr>
            <w:r>
              <w:t>1.81 – 1.80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9EB550C">
            <w:pPr>
              <w:keepLines/>
              <w:spacing w:before="240" w:after="240" w:line="240" w:lineRule="auto"/>
              <w:jc w:val="both"/>
            </w:pPr>
            <w:r>
              <w:t>Slightly Acceptable</w:t>
            </w:r>
          </w:p>
        </w:tc>
      </w:tr>
      <w:tr w14:paraId="31FBA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DF83AA3">
            <w:pPr>
              <w:keepLines/>
              <w:spacing w:before="240" w:after="240" w:line="240" w:lineRule="auto"/>
              <w:jc w:val="both"/>
            </w:pPr>
            <w:r>
              <w:t>1.00 – 1.80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0CB3B4D">
            <w:pPr>
              <w:keepLines/>
              <w:spacing w:before="240" w:after="240" w:line="240" w:lineRule="auto"/>
              <w:jc w:val="both"/>
            </w:pPr>
            <w:r>
              <w:t>Not Acceptable</w:t>
            </w:r>
          </w:p>
        </w:tc>
      </w:tr>
    </w:tbl>
    <w:p w14:paraId="1005B3E0">
      <w:pPr>
        <w:keepLines/>
        <w:spacing w:before="240" w:after="240" w:line="360" w:lineRule="auto"/>
        <w:ind w:firstLine="720"/>
        <w:jc w:val="both"/>
      </w:pPr>
    </w:p>
    <w:p w14:paraId="32819A17">
      <w:pPr>
        <w:keepLines/>
        <w:spacing w:before="240" w:after="240" w:line="360" w:lineRule="auto"/>
        <w:ind w:firstLine="720"/>
        <w:jc w:val="both"/>
      </w:pPr>
      <w:r>
        <w:t xml:space="preserve"> </w:t>
      </w:r>
      <w:r>
        <w:tab/>
      </w:r>
      <w:r>
        <w:tab/>
      </w:r>
      <w:r>
        <w:tab/>
      </w:r>
      <w:r>
        <w:tab/>
      </w:r>
      <w:r>
        <w:t>THANK YOU</w:t>
      </w:r>
    </w:p>
    <w:p w14:paraId="2D142BA8">
      <w:pPr>
        <w:keepLines/>
        <w:spacing w:before="240" w:after="240" w:line="360" w:lineRule="auto"/>
        <w:ind w:firstLine="720"/>
        <w:jc w:val="both"/>
      </w:pPr>
    </w:p>
    <w:p w14:paraId="0AE69859">
      <w:pPr>
        <w:keepLines/>
        <w:spacing w:before="240" w:after="240" w:line="360" w:lineRule="auto"/>
        <w:ind w:firstLine="720"/>
        <w:jc w:val="both"/>
      </w:pPr>
    </w:p>
    <w:p w14:paraId="5BB33AA2">
      <w:pPr>
        <w:keepLines/>
        <w:spacing w:before="240" w:after="240" w:line="360" w:lineRule="auto"/>
        <w:ind w:firstLine="720"/>
        <w:jc w:val="center"/>
        <w:rPr>
          <w:b/>
          <w:bCs/>
        </w:rPr>
      </w:pPr>
      <w:r>
        <w:rPr>
          <w:b/>
          <w:bCs/>
        </w:rPr>
        <w:t>APPENDIX F</w:t>
      </w:r>
    </w:p>
    <w:p w14:paraId="42BC56B0">
      <w:pPr>
        <w:keepLines/>
        <w:spacing w:before="240" w:after="240" w:line="360" w:lineRule="auto"/>
        <w:ind w:firstLine="720"/>
        <w:jc w:val="center"/>
      </w:pPr>
      <w:r>
        <w:rPr>
          <w:b/>
          <w:bCs/>
        </w:rPr>
        <w:t>ACCOMPLISHED INSTRUMENT OF A STUDENT EVALUATOR</w:t>
      </w:r>
      <w:r>
        <w:drawing>
          <wp:anchor distT="114300" distB="114300" distL="114300" distR="114300" simplePos="0" relativeHeight="251754496" behindDoc="0" locked="0" layoutInCell="1" allowOverlap="1">
            <wp:simplePos x="0" y="0"/>
            <wp:positionH relativeFrom="column">
              <wp:posOffset>0</wp:posOffset>
            </wp:positionH>
            <wp:positionV relativeFrom="paragraph">
              <wp:posOffset>476250</wp:posOffset>
            </wp:positionV>
            <wp:extent cx="5708015" cy="3962400"/>
            <wp:effectExtent l="0" t="0" r="0" b="0"/>
            <wp:wrapNone/>
            <wp:docPr id="156" name="image149.jpg"/>
            <wp:cNvGraphicFramePr/>
            <a:graphic xmlns:a="http://schemas.openxmlformats.org/drawingml/2006/main">
              <a:graphicData uri="http://schemas.openxmlformats.org/drawingml/2006/picture">
                <pic:pic xmlns:pic="http://schemas.openxmlformats.org/drawingml/2006/picture">
                  <pic:nvPicPr>
                    <pic:cNvPr id="156" name="image149.jpg"/>
                    <pic:cNvPicPr preferRelativeResize="0"/>
                  </pic:nvPicPr>
                  <pic:blipFill>
                    <a:blip r:embed="rId91"/>
                    <a:srcRect/>
                    <a:stretch>
                      <a:fillRect/>
                    </a:stretch>
                  </pic:blipFill>
                  <pic:spPr>
                    <a:xfrm>
                      <a:off x="0" y="0"/>
                      <a:ext cx="5707917" cy="3962400"/>
                    </a:xfrm>
                    <a:prstGeom prst="rect">
                      <a:avLst/>
                    </a:prstGeom>
                  </pic:spPr>
                </pic:pic>
              </a:graphicData>
            </a:graphic>
          </wp:anchor>
        </w:drawing>
      </w:r>
    </w:p>
    <w:p w14:paraId="62DBF5FF">
      <w:pPr>
        <w:keepLines/>
        <w:spacing w:before="240" w:after="240" w:line="360" w:lineRule="auto"/>
        <w:ind w:firstLine="720"/>
        <w:jc w:val="both"/>
      </w:pPr>
    </w:p>
    <w:p w14:paraId="4B3180C9">
      <w:pPr>
        <w:keepLines/>
        <w:spacing w:before="240" w:after="240" w:line="360" w:lineRule="auto"/>
        <w:ind w:firstLine="720"/>
        <w:jc w:val="both"/>
      </w:pPr>
    </w:p>
    <w:p w14:paraId="443097D6">
      <w:pPr>
        <w:keepLines/>
        <w:spacing w:before="240" w:after="240" w:line="360" w:lineRule="auto"/>
        <w:ind w:firstLine="720"/>
        <w:jc w:val="both"/>
      </w:pPr>
    </w:p>
    <w:p w14:paraId="2D527973">
      <w:pPr>
        <w:keepLines/>
        <w:spacing w:before="240" w:after="240" w:line="360" w:lineRule="auto"/>
        <w:ind w:firstLine="720"/>
        <w:jc w:val="both"/>
      </w:pPr>
    </w:p>
    <w:p w14:paraId="16CAA49F">
      <w:pPr>
        <w:keepLines/>
        <w:spacing w:before="240" w:after="240" w:line="360" w:lineRule="auto"/>
        <w:ind w:firstLine="720"/>
        <w:jc w:val="both"/>
      </w:pPr>
    </w:p>
    <w:p w14:paraId="753AEC6C">
      <w:pPr>
        <w:keepLines/>
        <w:spacing w:before="240" w:after="240" w:line="360" w:lineRule="auto"/>
        <w:ind w:firstLine="720"/>
        <w:jc w:val="both"/>
      </w:pPr>
    </w:p>
    <w:p w14:paraId="22B7117B">
      <w:pPr>
        <w:keepLines/>
        <w:spacing w:before="240" w:after="240" w:line="360" w:lineRule="auto"/>
        <w:ind w:firstLine="720"/>
        <w:jc w:val="both"/>
      </w:pPr>
    </w:p>
    <w:p w14:paraId="132C3FBE">
      <w:pPr>
        <w:keepLines/>
        <w:spacing w:before="240" w:after="240" w:line="360" w:lineRule="auto"/>
        <w:ind w:firstLine="720"/>
        <w:jc w:val="both"/>
      </w:pPr>
    </w:p>
    <w:p w14:paraId="419E7DD1">
      <w:pPr>
        <w:keepLines/>
        <w:spacing w:before="240" w:after="240" w:line="360" w:lineRule="auto"/>
        <w:ind w:firstLine="720"/>
        <w:jc w:val="both"/>
      </w:pPr>
    </w:p>
    <w:p w14:paraId="5EBF3688">
      <w:pPr>
        <w:keepLines/>
        <w:spacing w:before="240" w:after="240" w:line="360" w:lineRule="auto"/>
        <w:ind w:firstLine="720"/>
        <w:jc w:val="both"/>
      </w:pPr>
      <w:r>
        <w:drawing>
          <wp:anchor distT="114300" distB="114300" distL="114300" distR="114300" simplePos="0" relativeHeight="251755520" behindDoc="0" locked="0" layoutInCell="1" allowOverlap="1">
            <wp:simplePos x="0" y="0"/>
            <wp:positionH relativeFrom="column">
              <wp:posOffset>635</wp:posOffset>
            </wp:positionH>
            <wp:positionV relativeFrom="paragraph">
              <wp:posOffset>485775</wp:posOffset>
            </wp:positionV>
            <wp:extent cx="5708015" cy="3606800"/>
            <wp:effectExtent l="0" t="0" r="0" b="0"/>
            <wp:wrapNone/>
            <wp:docPr id="154" name="image146.jpg"/>
            <wp:cNvGraphicFramePr/>
            <a:graphic xmlns:a="http://schemas.openxmlformats.org/drawingml/2006/main">
              <a:graphicData uri="http://schemas.openxmlformats.org/drawingml/2006/picture">
                <pic:pic xmlns:pic="http://schemas.openxmlformats.org/drawingml/2006/picture">
                  <pic:nvPicPr>
                    <pic:cNvPr id="154" name="image146.jpg"/>
                    <pic:cNvPicPr preferRelativeResize="0"/>
                  </pic:nvPicPr>
                  <pic:blipFill>
                    <a:blip r:embed="rId92"/>
                    <a:srcRect/>
                    <a:stretch>
                      <a:fillRect/>
                    </a:stretch>
                  </pic:blipFill>
                  <pic:spPr>
                    <a:xfrm>
                      <a:off x="0" y="0"/>
                      <a:ext cx="5707917" cy="3606800"/>
                    </a:xfrm>
                    <a:prstGeom prst="rect">
                      <a:avLst/>
                    </a:prstGeom>
                  </pic:spPr>
                </pic:pic>
              </a:graphicData>
            </a:graphic>
          </wp:anchor>
        </w:drawing>
      </w:r>
    </w:p>
    <w:p w14:paraId="0DE866DC">
      <w:pPr>
        <w:keepLines/>
        <w:spacing w:before="240" w:after="240" w:line="360" w:lineRule="auto"/>
        <w:ind w:firstLine="720"/>
        <w:jc w:val="both"/>
      </w:pPr>
    </w:p>
    <w:p w14:paraId="48DF1459">
      <w:pPr>
        <w:keepLines/>
        <w:spacing w:before="240" w:after="240" w:line="360" w:lineRule="auto"/>
        <w:ind w:firstLine="720"/>
        <w:jc w:val="both"/>
      </w:pPr>
    </w:p>
    <w:p w14:paraId="1A49A73A">
      <w:pPr>
        <w:keepLines/>
        <w:spacing w:before="240" w:after="240" w:line="360" w:lineRule="auto"/>
        <w:ind w:firstLine="720"/>
        <w:jc w:val="both"/>
      </w:pPr>
    </w:p>
    <w:p w14:paraId="6BC4A63F">
      <w:pPr>
        <w:keepLines/>
        <w:spacing w:before="240" w:after="240" w:line="360" w:lineRule="auto"/>
        <w:ind w:firstLine="720"/>
        <w:jc w:val="both"/>
      </w:pPr>
    </w:p>
    <w:p w14:paraId="51845B1F">
      <w:pPr>
        <w:keepLines/>
        <w:spacing w:before="240" w:after="240" w:line="360" w:lineRule="auto"/>
        <w:ind w:firstLine="720"/>
        <w:jc w:val="both"/>
      </w:pPr>
    </w:p>
    <w:p w14:paraId="2585F639">
      <w:pPr>
        <w:keepLines/>
        <w:spacing w:before="240" w:after="240" w:line="360" w:lineRule="auto"/>
        <w:ind w:left="0"/>
        <w:rPr>
          <w:b/>
          <w:bCs/>
        </w:rPr>
      </w:pPr>
    </w:p>
    <w:p w14:paraId="68299B48">
      <w:pPr>
        <w:keepLines/>
        <w:spacing w:before="240" w:after="240" w:line="360" w:lineRule="auto"/>
        <w:ind w:firstLine="720"/>
        <w:jc w:val="center"/>
        <w:rPr>
          <w:b/>
          <w:bCs/>
        </w:rPr>
      </w:pPr>
    </w:p>
    <w:p w14:paraId="3C7B3929">
      <w:pPr>
        <w:keepLines/>
        <w:spacing w:before="240" w:after="240" w:line="360" w:lineRule="auto"/>
        <w:ind w:firstLine="720"/>
        <w:jc w:val="center"/>
        <w:rPr>
          <w:b/>
          <w:bCs/>
        </w:rPr>
      </w:pPr>
    </w:p>
    <w:p w14:paraId="457F6BFF">
      <w:pPr>
        <w:keepLines/>
        <w:spacing w:before="240" w:after="240" w:line="360" w:lineRule="auto"/>
        <w:ind w:left="0"/>
        <w:rPr>
          <w:b/>
          <w:bCs/>
        </w:rPr>
      </w:pPr>
    </w:p>
    <w:p w14:paraId="08C88128">
      <w:pPr>
        <w:keepLines/>
        <w:spacing w:before="240" w:after="240" w:line="360" w:lineRule="auto"/>
        <w:ind w:firstLine="720"/>
        <w:jc w:val="center"/>
        <w:rPr>
          <w:b/>
          <w:bCs/>
        </w:rPr>
      </w:pPr>
      <w:r>
        <w:rPr>
          <w:b/>
          <w:bCs/>
        </w:rPr>
        <w:t>APPENDIX G</w:t>
      </w:r>
    </w:p>
    <w:p w14:paraId="120702DE">
      <w:pPr>
        <w:keepLines/>
        <w:spacing w:before="240" w:after="240" w:line="360" w:lineRule="auto"/>
        <w:ind w:firstLine="720"/>
        <w:jc w:val="center"/>
        <w:rPr>
          <w:b/>
          <w:bCs/>
        </w:rPr>
      </w:pPr>
      <w:r>
        <w:rPr>
          <w:b/>
          <w:bCs/>
        </w:rPr>
        <w:t>INSTRUMENT FOR TEACHER EVALUATORS</w:t>
      </w:r>
    </w:p>
    <w:p w14:paraId="0F69E35B">
      <w:pPr>
        <w:keepLines/>
        <w:spacing w:before="100" w:after="100" w:line="240" w:lineRule="auto"/>
        <w:jc w:val="both"/>
        <w:rPr>
          <w:b/>
          <w:bCs/>
        </w:rPr>
      </w:pPr>
      <w:r>
        <w:rPr>
          <w:b/>
          <w:bCs/>
        </w:rPr>
        <w:t>CORTEX: A CNN-BASED MATHEMATICAL DEVICE FOR SOLVING RATIONAL EQUATIONS AND RATIONAL FUNCTIONS</w:t>
      </w:r>
    </w:p>
    <w:p w14:paraId="1F3EDEC8">
      <w:pPr>
        <w:keepLines/>
        <w:spacing w:before="240" w:after="240" w:line="360" w:lineRule="auto"/>
        <w:jc w:val="both"/>
        <w:rPr>
          <w:b/>
          <w:bCs/>
        </w:rPr>
      </w:pPr>
      <w:r>
        <w:rPr>
          <w:b/>
          <w:bCs/>
        </w:rPr>
        <w:t xml:space="preserve"> </w:t>
      </w:r>
    </w:p>
    <w:p w14:paraId="4BA906D4">
      <w:pPr>
        <w:keepLines/>
        <w:spacing w:before="240" w:after="240" w:line="360" w:lineRule="auto"/>
        <w:jc w:val="both"/>
        <w:rPr>
          <w:b/>
          <w:bCs/>
        </w:rPr>
      </w:pPr>
      <w:r>
        <w:rPr>
          <w:b/>
          <w:bCs/>
        </w:rPr>
        <w:t>Name:__________________________________________ (Optional)   Date:___________</w:t>
      </w:r>
    </w:p>
    <w:p w14:paraId="173A6886">
      <w:pPr>
        <w:keepLines/>
        <w:spacing w:before="240" w:after="240" w:line="240" w:lineRule="auto"/>
        <w:jc w:val="both"/>
      </w:pPr>
      <w:r>
        <w:t>We, the Grade 11 STEM students of Camarines Norte Senior High School, developed a project titled “CoRTEx: A CNN-Based Mathematical Device for Solving Rational Equations and Rational Functions.” This device aims to assist teachers in demonstrating and solving rational equations and functions more efficiently in the classroom.</w:t>
      </w:r>
    </w:p>
    <w:p w14:paraId="63F3F5BF">
      <w:pPr>
        <w:keepLines/>
        <w:spacing w:before="240" w:after="240" w:line="240" w:lineRule="auto"/>
        <w:jc w:val="both"/>
        <w:rPr>
          <w:b/>
          <w:bCs/>
        </w:rPr>
      </w:pPr>
      <w:r>
        <w:t xml:space="preserve">We kindly seek your cooperation in answering this short survey to evaluate the device’s accuracy, usability, and overall design. Your honest responses will be very helpful in improving CoRTEx. All answers will be kept </w:t>
      </w:r>
      <w:r>
        <w:rPr>
          <w:b/>
          <w:bCs/>
        </w:rPr>
        <w:t>confidential</w:t>
      </w:r>
      <w:r>
        <w:t xml:space="preserve"> and used </w:t>
      </w:r>
      <w:r>
        <w:rPr>
          <w:b/>
          <w:bCs/>
        </w:rPr>
        <w:t>solely for academic purposes</w:t>
      </w:r>
      <w:r>
        <w:t>.</w:t>
      </w:r>
    </w:p>
    <w:p w14:paraId="64CEC803">
      <w:pPr>
        <w:keepLines/>
        <w:spacing w:before="240" w:after="240" w:line="240" w:lineRule="auto"/>
        <w:jc w:val="both"/>
      </w:pPr>
      <w:r>
        <w:rPr>
          <w:b/>
          <w:bCs/>
        </w:rPr>
        <w:t>Direction:</w:t>
      </w:r>
      <w:r>
        <w:t xml:space="preserve"> Please indicate your level of agreement with each statement by checking the column that corresponds to your response.</w:t>
      </w:r>
    </w:p>
    <w:tbl>
      <w:tblPr>
        <w:tblStyle w:val="39"/>
        <w:tblW w:w="8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4215"/>
        <w:gridCol w:w="4320"/>
      </w:tblGrid>
      <w:tr w14:paraId="1F3195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1B16331">
            <w:pPr>
              <w:keepLines/>
              <w:spacing w:before="240" w:after="240" w:line="240" w:lineRule="auto"/>
              <w:ind w:left="140" w:right="140"/>
              <w:jc w:val="both"/>
              <w:rPr>
                <w:b/>
                <w:bCs/>
              </w:rPr>
            </w:pPr>
            <w:r>
              <w:rPr>
                <w:b/>
                <w:bCs/>
              </w:rPr>
              <w:t>Scale</w:t>
            </w:r>
          </w:p>
        </w:tc>
        <w:tc>
          <w:tcPr>
            <w:tcW w:w="43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820833">
            <w:pPr>
              <w:keepLines/>
              <w:spacing w:before="240" w:after="240" w:line="240" w:lineRule="auto"/>
              <w:ind w:left="140" w:right="140"/>
              <w:jc w:val="both"/>
              <w:rPr>
                <w:b/>
                <w:bCs/>
              </w:rPr>
            </w:pPr>
            <w:r>
              <w:rPr>
                <w:b/>
                <w:bCs/>
              </w:rPr>
              <w:t>Description</w:t>
            </w:r>
          </w:p>
        </w:tc>
      </w:tr>
      <w:tr w14:paraId="2E6E60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397697E">
            <w:pPr>
              <w:keepLines/>
              <w:spacing w:before="240" w:after="240" w:line="240" w:lineRule="auto"/>
              <w:ind w:left="140" w:right="140"/>
              <w:jc w:val="both"/>
            </w:pPr>
            <w:r>
              <w:t>5</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D233767">
            <w:pPr>
              <w:keepLines/>
              <w:spacing w:before="240" w:after="240" w:line="240" w:lineRule="auto"/>
              <w:ind w:left="140" w:right="140"/>
              <w:jc w:val="both"/>
            </w:pPr>
            <w:r>
              <w:t>Strongly Agree</w:t>
            </w:r>
          </w:p>
        </w:tc>
      </w:tr>
      <w:tr w14:paraId="4C921E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C010BF">
            <w:pPr>
              <w:keepLines/>
              <w:spacing w:before="240" w:after="240" w:line="240" w:lineRule="auto"/>
              <w:ind w:left="140" w:right="140"/>
              <w:jc w:val="both"/>
            </w:pPr>
            <w:r>
              <w:t>4</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C34C28E">
            <w:pPr>
              <w:keepLines/>
              <w:spacing w:before="240" w:after="240" w:line="240" w:lineRule="auto"/>
              <w:ind w:left="140" w:right="140"/>
              <w:jc w:val="both"/>
            </w:pPr>
            <w:r>
              <w:t>Agree</w:t>
            </w:r>
          </w:p>
        </w:tc>
      </w:tr>
      <w:tr w14:paraId="763D0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8F56F92">
            <w:pPr>
              <w:keepLines/>
              <w:spacing w:before="240" w:after="240" w:line="240" w:lineRule="auto"/>
              <w:ind w:left="140" w:right="140"/>
              <w:jc w:val="both"/>
            </w:pPr>
            <w:r>
              <w:t>3</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66186B8">
            <w:pPr>
              <w:keepLines/>
              <w:spacing w:before="240" w:after="240" w:line="240" w:lineRule="auto"/>
              <w:ind w:left="140" w:right="140"/>
              <w:jc w:val="both"/>
            </w:pPr>
            <w:r>
              <w:t>Neutral</w:t>
            </w:r>
          </w:p>
        </w:tc>
      </w:tr>
      <w:tr w14:paraId="67D5E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1EDC49E">
            <w:pPr>
              <w:keepLines/>
              <w:spacing w:before="240" w:after="240" w:line="240" w:lineRule="auto"/>
              <w:ind w:left="140" w:right="140"/>
              <w:jc w:val="both"/>
            </w:pPr>
            <w:r>
              <w:t>2</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9800108">
            <w:pPr>
              <w:keepLines/>
              <w:spacing w:before="240" w:after="240" w:line="240" w:lineRule="auto"/>
              <w:ind w:left="140" w:right="140"/>
              <w:jc w:val="both"/>
            </w:pPr>
            <w:r>
              <w:t>Disagree</w:t>
            </w:r>
          </w:p>
        </w:tc>
      </w:tr>
      <w:tr w14:paraId="2D63B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EFAC211">
            <w:pPr>
              <w:keepLines/>
              <w:spacing w:before="240" w:after="240" w:line="240" w:lineRule="auto"/>
              <w:ind w:left="140" w:right="140"/>
              <w:jc w:val="both"/>
            </w:pPr>
            <w:r>
              <w:t>1</w:t>
            </w:r>
          </w:p>
        </w:tc>
        <w:tc>
          <w:tcPr>
            <w:tcW w:w="432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F40ABD5">
            <w:pPr>
              <w:keepLines/>
              <w:spacing w:before="240" w:after="240" w:line="240" w:lineRule="auto"/>
              <w:ind w:left="140" w:right="140"/>
              <w:jc w:val="both"/>
            </w:pPr>
            <w:r>
              <w:t>Strongly Disagree</w:t>
            </w:r>
          </w:p>
        </w:tc>
      </w:tr>
    </w:tbl>
    <w:p w14:paraId="3C7AFFFB">
      <w:pPr>
        <w:keepLines/>
        <w:spacing w:before="240" w:after="240" w:line="240" w:lineRule="auto"/>
        <w:jc w:val="both"/>
        <w:rPr>
          <w:b/>
          <w:bCs/>
        </w:rPr>
      </w:pPr>
      <w:r>
        <w:rPr>
          <w:b/>
          <w:bCs/>
        </w:rPr>
        <w:t xml:space="preserve"> </w:t>
      </w:r>
    </w:p>
    <w:tbl>
      <w:tblPr>
        <w:tblStyle w:val="40"/>
        <w:tblW w:w="88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35"/>
        <w:gridCol w:w="1245"/>
        <w:gridCol w:w="1335"/>
        <w:gridCol w:w="1260"/>
        <w:gridCol w:w="1155"/>
        <w:gridCol w:w="1290"/>
      </w:tblGrid>
      <w:tr w14:paraId="4BFD6D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3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475A904">
            <w:pPr>
              <w:keepLines/>
              <w:spacing w:before="240" w:after="240" w:line="240" w:lineRule="auto"/>
              <w:jc w:val="both"/>
            </w:pPr>
            <w:r>
              <w:t>Indicators</w:t>
            </w:r>
          </w:p>
        </w:tc>
        <w:tc>
          <w:tcPr>
            <w:tcW w:w="12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2A8B3A">
            <w:pPr>
              <w:keepLines/>
              <w:spacing w:before="240" w:after="240" w:line="240" w:lineRule="auto"/>
              <w:ind w:left="0"/>
              <w:jc w:val="both"/>
            </w:pPr>
            <w:r>
              <w:t>(Strongly Disagree)</w:t>
            </w:r>
          </w:p>
          <w:p w14:paraId="317DE0EB">
            <w:pPr>
              <w:keepLines/>
              <w:spacing w:before="240" w:after="240" w:line="240" w:lineRule="auto"/>
              <w:jc w:val="both"/>
            </w:pPr>
            <w:r>
              <w:t>1</w:t>
            </w:r>
          </w:p>
        </w:tc>
        <w:tc>
          <w:tcPr>
            <w:tcW w:w="133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C9D3CBF">
            <w:pPr>
              <w:keepLines/>
              <w:spacing w:before="240" w:after="240" w:line="240" w:lineRule="auto"/>
              <w:ind w:left="0"/>
              <w:jc w:val="both"/>
            </w:pPr>
            <w:r>
              <w:t>(Disagree)</w:t>
            </w:r>
          </w:p>
          <w:p w14:paraId="39663761">
            <w:pPr>
              <w:keepLines/>
              <w:spacing w:before="240" w:after="240" w:line="240" w:lineRule="auto"/>
              <w:jc w:val="both"/>
            </w:pPr>
            <w:r>
              <w:t>2</w:t>
            </w:r>
          </w:p>
        </w:tc>
        <w:tc>
          <w:tcPr>
            <w:tcW w:w="12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9BF14B">
            <w:pPr>
              <w:keepLines/>
              <w:spacing w:before="240" w:after="240" w:line="240" w:lineRule="auto"/>
              <w:ind w:left="0"/>
              <w:jc w:val="both"/>
            </w:pPr>
            <w:r>
              <w:t>(Neutral)</w:t>
            </w:r>
          </w:p>
          <w:p w14:paraId="16525D26">
            <w:pPr>
              <w:keepLines/>
              <w:spacing w:before="240" w:after="240" w:line="240" w:lineRule="auto"/>
              <w:jc w:val="both"/>
            </w:pPr>
            <w:r>
              <w:t>3</w:t>
            </w:r>
          </w:p>
        </w:tc>
        <w:tc>
          <w:tcPr>
            <w:tcW w:w="115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F7D764">
            <w:pPr>
              <w:keepLines/>
              <w:spacing w:before="240" w:after="240" w:line="240" w:lineRule="auto"/>
              <w:ind w:left="0"/>
              <w:jc w:val="both"/>
            </w:pPr>
            <w:r>
              <w:t>(Agree)</w:t>
            </w:r>
          </w:p>
          <w:p w14:paraId="4668856B">
            <w:pPr>
              <w:keepLines/>
              <w:spacing w:before="240" w:after="240" w:line="240" w:lineRule="auto"/>
              <w:jc w:val="both"/>
            </w:pPr>
            <w:r>
              <w:t>4</w:t>
            </w:r>
          </w:p>
        </w:tc>
        <w:tc>
          <w:tcPr>
            <w:tcW w:w="12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6C4194A">
            <w:pPr>
              <w:keepLines/>
              <w:spacing w:before="240" w:after="240" w:line="240" w:lineRule="auto"/>
              <w:ind w:left="0"/>
              <w:jc w:val="both"/>
            </w:pPr>
            <w:r>
              <w:t>(Strongly Agree)</w:t>
            </w:r>
          </w:p>
          <w:p w14:paraId="7A5848A9">
            <w:pPr>
              <w:keepLines/>
              <w:spacing w:before="240" w:after="240" w:line="240" w:lineRule="auto"/>
              <w:jc w:val="both"/>
            </w:pPr>
            <w:r>
              <w:t>5</w:t>
            </w:r>
          </w:p>
        </w:tc>
      </w:tr>
      <w:tr w14:paraId="02C32A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202ED60">
            <w:pPr>
              <w:keepLines/>
              <w:spacing w:before="240" w:after="240" w:line="240" w:lineRule="auto"/>
              <w:jc w:val="both"/>
              <w:rPr>
                <w:b/>
                <w:bCs/>
              </w:rPr>
            </w:pPr>
            <w:r>
              <w:rPr>
                <w:b/>
                <w:bCs/>
              </w:rPr>
              <w:t>A. ACCURACY OF DEVICE IN SOLVING &amp; GRAPHING</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4FB53BF">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7C4D06">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ADF464B">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38D536F">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854E0B">
            <w:pPr>
              <w:keepLines/>
              <w:spacing w:before="240" w:after="240" w:line="240" w:lineRule="auto"/>
              <w:jc w:val="both"/>
              <w:rPr>
                <w:b/>
                <w:bCs/>
              </w:rPr>
            </w:pPr>
            <w:r>
              <w:rPr>
                <w:b/>
                <w:bCs/>
              </w:rPr>
              <w:t xml:space="preserve"> </w:t>
            </w:r>
          </w:p>
        </w:tc>
      </w:tr>
      <w:tr w14:paraId="7847C8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4D3D847">
            <w:pPr>
              <w:keepLines/>
              <w:spacing w:before="240" w:after="240" w:line="240" w:lineRule="auto"/>
              <w:jc w:val="both"/>
            </w:pPr>
            <w:r>
              <w:t>1. The device generates accurate results for rational equations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2216D4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91DA305">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6A38D27">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5AD3DD4">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ECA5DBC">
            <w:pPr>
              <w:keepLines/>
              <w:spacing w:before="240" w:after="240" w:line="240" w:lineRule="auto"/>
              <w:jc w:val="both"/>
              <w:rPr>
                <w:b/>
                <w:bCs/>
              </w:rPr>
            </w:pPr>
            <w:r>
              <w:rPr>
                <w:b/>
                <w:bCs/>
              </w:rPr>
              <w:t xml:space="preserve"> </w:t>
            </w:r>
          </w:p>
        </w:tc>
      </w:tr>
      <w:tr w14:paraId="36401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DD76C3B">
            <w:pPr>
              <w:keepLines/>
              <w:spacing w:before="240" w:after="240" w:line="240" w:lineRule="auto"/>
              <w:jc w:val="both"/>
            </w:pPr>
            <w:r>
              <w:rPr>
                <w:b/>
                <w:bCs/>
              </w:rPr>
              <w:t>2.</w:t>
            </w:r>
            <w:r>
              <w:t xml:space="preserve"> The device  produces precise graphs of rational functions.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2E6712A">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FFA672">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951BB90">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463A9AE">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1FC4CE">
            <w:pPr>
              <w:keepLines/>
              <w:spacing w:before="240" w:after="240" w:line="240" w:lineRule="auto"/>
              <w:jc w:val="both"/>
              <w:rPr>
                <w:b/>
                <w:bCs/>
              </w:rPr>
            </w:pPr>
            <w:r>
              <w:rPr>
                <w:b/>
                <w:bCs/>
              </w:rPr>
              <w:t xml:space="preserve"> </w:t>
            </w:r>
          </w:p>
        </w:tc>
      </w:tr>
      <w:tr w14:paraId="153BE0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B7AF23">
            <w:pPr>
              <w:keepLines/>
              <w:spacing w:before="240" w:after="240" w:line="240" w:lineRule="auto"/>
              <w:jc w:val="both"/>
            </w:pPr>
            <w:r>
              <w:rPr>
                <w:b/>
                <w:bCs/>
              </w:rPr>
              <w:t xml:space="preserve">3. </w:t>
            </w:r>
            <w:r>
              <w:t>The</w:t>
            </w:r>
            <w:r>
              <w:rPr>
                <w:b/>
                <w:bCs/>
              </w:rPr>
              <w:t xml:space="preserve"> </w:t>
            </w:r>
            <w:r>
              <w:t>step-by-step solution follows proper mathematical procedures.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DB4510">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6ED70EE">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C59D64">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4F9BF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BA70824">
            <w:pPr>
              <w:keepLines/>
              <w:spacing w:before="240" w:after="240" w:line="240" w:lineRule="auto"/>
              <w:jc w:val="both"/>
              <w:rPr>
                <w:b/>
                <w:bCs/>
              </w:rPr>
            </w:pPr>
            <w:r>
              <w:rPr>
                <w:b/>
                <w:bCs/>
              </w:rPr>
              <w:t xml:space="preserve"> </w:t>
            </w:r>
          </w:p>
        </w:tc>
      </w:tr>
      <w:tr w14:paraId="45A29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8D6CF2F">
            <w:pPr>
              <w:keepLines/>
              <w:spacing w:before="240" w:after="240" w:line="240" w:lineRule="auto"/>
              <w:jc w:val="both"/>
            </w:pPr>
            <w:r>
              <w:rPr>
                <w:b/>
                <w:bCs/>
              </w:rPr>
              <w:t>4.</w:t>
            </w:r>
            <w:r>
              <w:t xml:space="preserve"> CoRTEx can match the accuracy of manual solving.</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4FF5E7">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727407">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8BB6B9">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D4E433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81687A9">
            <w:pPr>
              <w:keepLines/>
              <w:spacing w:before="240" w:after="240" w:line="240" w:lineRule="auto"/>
              <w:jc w:val="both"/>
              <w:rPr>
                <w:b/>
                <w:bCs/>
              </w:rPr>
            </w:pPr>
            <w:r>
              <w:rPr>
                <w:b/>
                <w:bCs/>
              </w:rPr>
              <w:t xml:space="preserve"> </w:t>
            </w:r>
          </w:p>
        </w:tc>
      </w:tr>
      <w:tr w14:paraId="06C6D5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C24B322">
            <w:pPr>
              <w:keepLines/>
              <w:spacing w:before="240" w:after="240" w:line="240" w:lineRule="auto"/>
              <w:jc w:val="both"/>
            </w:pPr>
            <w:r>
              <w:t>5. The device gives consistent results when used multiple times.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59FF735">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4FEBF23">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8AF3A97">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7976E32">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4D5805D">
            <w:pPr>
              <w:keepLines/>
              <w:spacing w:before="240" w:after="240" w:line="240" w:lineRule="auto"/>
              <w:jc w:val="both"/>
              <w:rPr>
                <w:b/>
                <w:bCs/>
              </w:rPr>
            </w:pPr>
            <w:r>
              <w:rPr>
                <w:b/>
                <w:bCs/>
              </w:rPr>
              <w:t xml:space="preserve"> </w:t>
            </w:r>
          </w:p>
        </w:tc>
      </w:tr>
      <w:tr w14:paraId="62B49D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CCC43AD">
            <w:pPr>
              <w:keepLines/>
              <w:spacing w:before="240" w:after="240" w:line="240" w:lineRule="auto"/>
              <w:jc w:val="both"/>
              <w:rPr>
                <w:b/>
                <w:bCs/>
              </w:rPr>
            </w:pPr>
            <w:r>
              <w:rPr>
                <w:b/>
                <w:bCs/>
              </w:rPr>
              <w:t>B. PEDAGOGICAL VALUE</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F2E4E3F">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B7F8A2A">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FD30B05">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A2472A5">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7144C62">
            <w:pPr>
              <w:keepLines/>
              <w:spacing w:before="240" w:after="240" w:line="240" w:lineRule="auto"/>
              <w:jc w:val="both"/>
              <w:rPr>
                <w:b/>
                <w:bCs/>
              </w:rPr>
            </w:pPr>
            <w:r>
              <w:rPr>
                <w:b/>
                <w:bCs/>
              </w:rPr>
              <w:t xml:space="preserve"> </w:t>
            </w:r>
          </w:p>
        </w:tc>
      </w:tr>
      <w:tr w14:paraId="641CB0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F1E5FA4">
            <w:pPr>
              <w:keepLines/>
              <w:spacing w:before="240" w:after="240" w:line="240" w:lineRule="auto"/>
              <w:jc w:val="both"/>
            </w:pPr>
            <w:r>
              <w:t>1. The device can help simplify the discussion of rational equations.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E66122A">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E8A7AB7">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50B5955">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383420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F1BBA7">
            <w:pPr>
              <w:keepLines/>
              <w:spacing w:before="240" w:after="240" w:line="240" w:lineRule="auto"/>
              <w:jc w:val="both"/>
              <w:rPr>
                <w:b/>
                <w:bCs/>
              </w:rPr>
            </w:pPr>
            <w:r>
              <w:rPr>
                <w:b/>
                <w:bCs/>
              </w:rPr>
              <w:t xml:space="preserve"> </w:t>
            </w:r>
          </w:p>
        </w:tc>
      </w:tr>
      <w:tr w14:paraId="2C774A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C4393A4">
            <w:pPr>
              <w:keepLines/>
              <w:spacing w:before="240" w:after="240" w:line="240" w:lineRule="auto"/>
              <w:jc w:val="both"/>
            </w:pPr>
            <w:r>
              <w:t>2. The device may encourage student engagement in learning mathematics.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5942E7A">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8581CC">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C9D624F">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4A3CDED">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40CF89">
            <w:pPr>
              <w:keepLines/>
              <w:spacing w:before="240" w:after="240" w:line="240" w:lineRule="auto"/>
              <w:jc w:val="both"/>
              <w:rPr>
                <w:b/>
                <w:bCs/>
              </w:rPr>
            </w:pPr>
            <w:r>
              <w:rPr>
                <w:b/>
                <w:bCs/>
              </w:rPr>
              <w:t xml:space="preserve"> </w:t>
            </w:r>
          </w:p>
        </w:tc>
      </w:tr>
      <w:tr w14:paraId="34E8DF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501D713">
            <w:pPr>
              <w:keepLines/>
              <w:spacing w:before="240" w:after="240" w:line="240" w:lineRule="auto"/>
              <w:jc w:val="both"/>
            </w:pPr>
            <w:r>
              <w:t>3. The device can promote independent learning among students.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182FEC0">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6F584C0">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1E137FC">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091ADC">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7E5613C">
            <w:pPr>
              <w:keepLines/>
              <w:spacing w:before="240" w:after="240" w:line="240" w:lineRule="auto"/>
              <w:jc w:val="both"/>
              <w:rPr>
                <w:b/>
                <w:bCs/>
              </w:rPr>
            </w:pPr>
            <w:r>
              <w:rPr>
                <w:b/>
                <w:bCs/>
              </w:rPr>
              <w:t xml:space="preserve"> </w:t>
            </w:r>
          </w:p>
        </w:tc>
      </w:tr>
      <w:tr w14:paraId="2CC148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68A3DC3">
            <w:pPr>
              <w:keepLines/>
              <w:spacing w:before="240" w:after="240" w:line="240" w:lineRule="auto"/>
              <w:jc w:val="both"/>
            </w:pPr>
            <w:r>
              <w:t>4. The device can serve as an effective visual aid during lessons.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D6AB06">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FD5D11">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9C62DE">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C43680D">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6025EFA">
            <w:pPr>
              <w:keepLines/>
              <w:spacing w:before="240" w:after="240" w:line="240" w:lineRule="auto"/>
              <w:jc w:val="both"/>
              <w:rPr>
                <w:b/>
                <w:bCs/>
              </w:rPr>
            </w:pPr>
            <w:r>
              <w:rPr>
                <w:b/>
                <w:bCs/>
              </w:rPr>
              <w:t xml:space="preserve"> </w:t>
            </w:r>
          </w:p>
        </w:tc>
      </w:tr>
      <w:tr w14:paraId="110B3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12F7C19">
            <w:pPr>
              <w:keepLines/>
              <w:spacing w:before="240" w:after="240" w:line="240" w:lineRule="auto"/>
              <w:jc w:val="both"/>
            </w:pPr>
            <w:r>
              <w:t>5. Using the device can improve students’ conceptual understanding.</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0EDA0A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88F5FE0">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5BF006F">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EF5ED3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5135F4B">
            <w:pPr>
              <w:keepLines/>
              <w:spacing w:before="240" w:after="240" w:line="240" w:lineRule="auto"/>
              <w:jc w:val="both"/>
              <w:rPr>
                <w:b/>
                <w:bCs/>
              </w:rPr>
            </w:pPr>
            <w:r>
              <w:rPr>
                <w:b/>
                <w:bCs/>
              </w:rPr>
              <w:t xml:space="preserve"> </w:t>
            </w:r>
          </w:p>
        </w:tc>
      </w:tr>
      <w:tr w14:paraId="7AECF5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1D7F092">
            <w:pPr>
              <w:keepLines/>
              <w:spacing w:before="240" w:after="240" w:line="240" w:lineRule="auto"/>
              <w:jc w:val="both"/>
              <w:rPr>
                <w:b/>
                <w:bCs/>
              </w:rPr>
            </w:pPr>
            <w:r>
              <w:rPr>
                <w:b/>
                <w:bCs/>
              </w:rPr>
              <w:t>C. USABILITY</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8FBEFC">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FD7CEA">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B3CEA1">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BA4CCD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40E0488">
            <w:pPr>
              <w:keepLines/>
              <w:spacing w:before="240" w:after="240" w:line="240" w:lineRule="auto"/>
              <w:jc w:val="both"/>
              <w:rPr>
                <w:b/>
                <w:bCs/>
              </w:rPr>
            </w:pPr>
            <w:r>
              <w:rPr>
                <w:b/>
                <w:bCs/>
              </w:rPr>
              <w:t xml:space="preserve"> </w:t>
            </w:r>
          </w:p>
        </w:tc>
      </w:tr>
      <w:tr w14:paraId="6C509B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51FD478">
            <w:pPr>
              <w:keepLines/>
              <w:spacing w:before="240" w:after="240" w:line="240" w:lineRule="auto"/>
              <w:jc w:val="both"/>
            </w:pPr>
            <w:r>
              <w:t>1. The device is easy to operate even without prior training.</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27A13BD">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400199A">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B9AE03D">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A6B2117">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0DB26ED">
            <w:pPr>
              <w:keepLines/>
              <w:spacing w:before="240" w:after="240" w:line="240" w:lineRule="auto"/>
              <w:jc w:val="both"/>
              <w:rPr>
                <w:b/>
                <w:bCs/>
              </w:rPr>
            </w:pPr>
            <w:r>
              <w:rPr>
                <w:b/>
                <w:bCs/>
              </w:rPr>
              <w:t xml:space="preserve"> </w:t>
            </w:r>
          </w:p>
        </w:tc>
      </w:tr>
      <w:tr w14:paraId="576A0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D499839">
            <w:pPr>
              <w:keepLines/>
              <w:spacing w:before="240" w:after="240" w:line="240" w:lineRule="auto"/>
              <w:jc w:val="both"/>
            </w:pPr>
            <w:r>
              <w:t>2. The device interface will likely be user-friendly for both teachers and students.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D43A010">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C65D5CD">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0EE4426">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B7EB23F">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30D837E">
            <w:pPr>
              <w:keepLines/>
              <w:spacing w:before="240" w:after="240" w:line="240" w:lineRule="auto"/>
              <w:jc w:val="both"/>
              <w:rPr>
                <w:b/>
                <w:bCs/>
              </w:rPr>
            </w:pPr>
            <w:r>
              <w:rPr>
                <w:b/>
                <w:bCs/>
              </w:rPr>
              <w:t xml:space="preserve"> </w:t>
            </w:r>
          </w:p>
        </w:tc>
      </w:tr>
      <w:tr w14:paraId="591E3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03ACA48">
            <w:pPr>
              <w:keepLines/>
              <w:spacing w:before="240" w:after="240" w:line="240" w:lineRule="auto"/>
              <w:jc w:val="both"/>
            </w:pPr>
            <w:r>
              <w:t xml:space="preserve">3. The device offers connectivity options for enhanced visibility during presentations or group learning.  </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7FB45E5">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20CADEB">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BF5758">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0EF769">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D7442BF">
            <w:pPr>
              <w:keepLines/>
              <w:spacing w:before="240" w:after="240" w:line="240" w:lineRule="auto"/>
              <w:jc w:val="both"/>
              <w:rPr>
                <w:b/>
                <w:bCs/>
              </w:rPr>
            </w:pPr>
            <w:r>
              <w:rPr>
                <w:b/>
                <w:bCs/>
              </w:rPr>
              <w:t xml:space="preserve"> </w:t>
            </w:r>
          </w:p>
        </w:tc>
      </w:tr>
      <w:tr w14:paraId="6DFF2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A1BED2">
            <w:pPr>
              <w:keepLines/>
              <w:spacing w:before="240" w:after="240" w:line="240" w:lineRule="auto"/>
              <w:jc w:val="both"/>
            </w:pPr>
            <w:r>
              <w:t xml:space="preserve">4. The device consistently delivers accurate calculations and precise graphical representations.  </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0CE210">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5A27989">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2647ADB">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5585F0">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C043B40">
            <w:pPr>
              <w:keepLines/>
              <w:spacing w:before="240" w:after="240" w:line="240" w:lineRule="auto"/>
              <w:jc w:val="both"/>
              <w:rPr>
                <w:b/>
                <w:bCs/>
              </w:rPr>
            </w:pPr>
            <w:r>
              <w:rPr>
                <w:b/>
                <w:bCs/>
              </w:rPr>
              <w:t xml:space="preserve"> </w:t>
            </w:r>
          </w:p>
        </w:tc>
      </w:tr>
      <w:tr w14:paraId="7765C2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425B1A5">
            <w:pPr>
              <w:keepLines/>
              <w:spacing w:before="240" w:after="240" w:line="240" w:lineRule="auto"/>
              <w:jc w:val="both"/>
            </w:pPr>
            <w:r>
              <w:t xml:space="preserve">5. The device can be integrated with other subjects, enhancing its versatility and educational value.  </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F34221">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4266FA9">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09FBF86">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D65BE34">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FD1328B">
            <w:pPr>
              <w:keepLines/>
              <w:spacing w:before="240" w:after="240" w:line="240" w:lineRule="auto"/>
              <w:jc w:val="both"/>
              <w:rPr>
                <w:b/>
                <w:bCs/>
              </w:rPr>
            </w:pPr>
            <w:r>
              <w:rPr>
                <w:b/>
                <w:bCs/>
              </w:rPr>
              <w:t xml:space="preserve"> </w:t>
            </w:r>
          </w:p>
        </w:tc>
      </w:tr>
      <w:tr w14:paraId="2F43F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050F7D">
            <w:pPr>
              <w:keepLines/>
              <w:spacing w:before="240" w:after="240" w:line="240" w:lineRule="auto"/>
              <w:jc w:val="both"/>
              <w:rPr>
                <w:b/>
                <w:bCs/>
              </w:rPr>
            </w:pPr>
            <w:r>
              <w:rPr>
                <w:b/>
                <w:bCs/>
              </w:rPr>
              <w:t>D. TECHNICAL ASPECTS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A4E7EE1">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A8DF8D">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D3DDAF5">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F189245">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58B547E">
            <w:pPr>
              <w:keepLines/>
              <w:spacing w:before="240" w:after="240" w:line="240" w:lineRule="auto"/>
              <w:jc w:val="both"/>
              <w:rPr>
                <w:b/>
                <w:bCs/>
              </w:rPr>
            </w:pPr>
            <w:r>
              <w:rPr>
                <w:b/>
                <w:bCs/>
              </w:rPr>
              <w:t xml:space="preserve"> </w:t>
            </w:r>
          </w:p>
        </w:tc>
      </w:tr>
      <w:tr w14:paraId="4BC2E7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33249BE">
            <w:pPr>
              <w:keepLines/>
              <w:spacing w:before="240" w:after="240" w:line="240" w:lineRule="auto"/>
              <w:jc w:val="both"/>
            </w:pPr>
            <w:r>
              <w:t>1. The device runs smoothly without errors.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CCF0B26">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1A8C9B3">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E74FA0">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5F97AC9">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D08CE69">
            <w:pPr>
              <w:keepLines/>
              <w:spacing w:before="240" w:after="240" w:line="240" w:lineRule="auto"/>
              <w:jc w:val="both"/>
              <w:rPr>
                <w:b/>
                <w:bCs/>
              </w:rPr>
            </w:pPr>
            <w:r>
              <w:rPr>
                <w:b/>
                <w:bCs/>
              </w:rPr>
              <w:t xml:space="preserve"> </w:t>
            </w:r>
          </w:p>
        </w:tc>
      </w:tr>
      <w:tr w14:paraId="024F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0BE494A">
            <w:pPr>
              <w:keepLines/>
              <w:spacing w:before="240" w:after="240" w:line="240" w:lineRule="auto"/>
              <w:jc w:val="both"/>
            </w:pPr>
            <w:r>
              <w:t>2. The computation and response time is be fast.</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33F5816">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D9B216C">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E51119">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889741F">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449529F">
            <w:pPr>
              <w:keepLines/>
              <w:spacing w:before="240" w:after="240" w:line="240" w:lineRule="auto"/>
              <w:jc w:val="both"/>
              <w:rPr>
                <w:b/>
                <w:bCs/>
              </w:rPr>
            </w:pPr>
            <w:r>
              <w:rPr>
                <w:b/>
                <w:bCs/>
              </w:rPr>
              <w:t xml:space="preserve"> </w:t>
            </w:r>
          </w:p>
        </w:tc>
      </w:tr>
      <w:tr w14:paraId="630A8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D68F4A8">
            <w:pPr>
              <w:keepLines/>
              <w:spacing w:before="240" w:after="240" w:line="240" w:lineRule="auto"/>
              <w:jc w:val="both"/>
            </w:pPr>
            <w:r>
              <w:t>3. The device works even without a stable internet connection.</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B143EC7">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0AD8E5D">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CE62F7B">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F72B2C">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9FE7B5">
            <w:pPr>
              <w:keepLines/>
              <w:spacing w:before="240" w:after="240" w:line="240" w:lineRule="auto"/>
              <w:jc w:val="both"/>
              <w:rPr>
                <w:b/>
                <w:bCs/>
              </w:rPr>
            </w:pPr>
            <w:r>
              <w:rPr>
                <w:b/>
                <w:bCs/>
              </w:rPr>
              <w:t xml:space="preserve"> </w:t>
            </w:r>
          </w:p>
        </w:tc>
      </w:tr>
      <w:tr w14:paraId="1300B6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7AB55A">
            <w:pPr>
              <w:keepLines/>
              <w:spacing w:before="240" w:after="240" w:line="240" w:lineRule="auto"/>
              <w:jc w:val="both"/>
            </w:pPr>
            <w:r>
              <w:t>4. The device produces consistent results across tests.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A9EF6C8">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BE198AB">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F8730E6">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77D2CDF">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D4A428A">
            <w:pPr>
              <w:keepLines/>
              <w:spacing w:before="240" w:after="240" w:line="240" w:lineRule="auto"/>
              <w:jc w:val="both"/>
              <w:rPr>
                <w:b/>
                <w:bCs/>
              </w:rPr>
            </w:pPr>
            <w:r>
              <w:rPr>
                <w:b/>
                <w:bCs/>
              </w:rPr>
              <w:t xml:space="preserve"> </w:t>
            </w:r>
          </w:p>
        </w:tc>
      </w:tr>
      <w:tr w14:paraId="6BFA1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5BCCDE4">
            <w:pPr>
              <w:keepLines/>
              <w:spacing w:before="240" w:after="240" w:line="240" w:lineRule="auto"/>
              <w:jc w:val="both"/>
            </w:pPr>
            <w:r>
              <w:t>5. The device has dependable power and hardware performance.</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B7A9F1F">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AC749AA">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EE1BB2F">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52190F0">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D1D2B37">
            <w:pPr>
              <w:keepLines/>
              <w:spacing w:before="240" w:after="240" w:line="240" w:lineRule="auto"/>
              <w:jc w:val="both"/>
              <w:rPr>
                <w:b/>
                <w:bCs/>
              </w:rPr>
            </w:pPr>
            <w:r>
              <w:rPr>
                <w:b/>
                <w:bCs/>
              </w:rPr>
              <w:t xml:space="preserve"> </w:t>
            </w:r>
          </w:p>
        </w:tc>
      </w:tr>
      <w:tr w14:paraId="1A74BD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3299CAF">
            <w:pPr>
              <w:keepLines/>
              <w:spacing w:before="240" w:after="240" w:line="240" w:lineRule="auto"/>
              <w:jc w:val="both"/>
              <w:rPr>
                <w:b/>
                <w:bCs/>
              </w:rPr>
            </w:pPr>
            <w:r>
              <w:rPr>
                <w:b/>
                <w:bCs/>
              </w:rPr>
              <w:t>D. DEVICE DESIGN</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2ADED4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54D4186">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C47C7EF">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845FF39">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339391B">
            <w:pPr>
              <w:keepLines/>
              <w:spacing w:before="240" w:after="240" w:line="240" w:lineRule="auto"/>
              <w:jc w:val="both"/>
              <w:rPr>
                <w:b/>
                <w:bCs/>
              </w:rPr>
            </w:pPr>
            <w:r>
              <w:rPr>
                <w:b/>
                <w:bCs/>
              </w:rPr>
              <w:t xml:space="preserve"> </w:t>
            </w:r>
          </w:p>
        </w:tc>
      </w:tr>
      <w:tr w14:paraId="4B2E4E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0"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915F4E0">
            <w:pPr>
              <w:keepLines/>
              <w:spacing w:before="240" w:after="240" w:line="240" w:lineRule="auto"/>
              <w:jc w:val="both"/>
            </w:pPr>
            <w:r>
              <w:t>1. The design is visually appealing and suitable for classrooms.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BE50B9">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D98A557">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4A7D2EA">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E8DA605">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6D0EB42">
            <w:pPr>
              <w:keepLines/>
              <w:spacing w:before="240" w:after="240" w:line="240" w:lineRule="auto"/>
              <w:jc w:val="both"/>
              <w:rPr>
                <w:b/>
                <w:bCs/>
              </w:rPr>
            </w:pPr>
            <w:r>
              <w:rPr>
                <w:b/>
                <w:bCs/>
              </w:rPr>
              <w:t xml:space="preserve"> </w:t>
            </w:r>
          </w:p>
        </w:tc>
      </w:tr>
      <w:tr w14:paraId="24814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D4D855">
            <w:pPr>
              <w:keepLines/>
              <w:spacing w:before="240" w:after="240" w:line="240" w:lineRule="auto"/>
              <w:jc w:val="both"/>
            </w:pPr>
            <w:r>
              <w:t>2. The materials used are durable and safe.</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066661">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D610817">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C59A09F">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C98F34">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0989550">
            <w:pPr>
              <w:keepLines/>
              <w:spacing w:before="240" w:after="240" w:line="240" w:lineRule="auto"/>
              <w:jc w:val="both"/>
              <w:rPr>
                <w:b/>
                <w:bCs/>
              </w:rPr>
            </w:pPr>
            <w:r>
              <w:rPr>
                <w:b/>
                <w:bCs/>
              </w:rPr>
              <w:t xml:space="preserve"> </w:t>
            </w:r>
          </w:p>
        </w:tc>
      </w:tr>
      <w:tr w14:paraId="47FE41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0E7B297">
            <w:pPr>
              <w:keepLines/>
              <w:spacing w:before="240" w:after="240" w:line="240" w:lineRule="auto"/>
              <w:jc w:val="both"/>
            </w:pPr>
            <w:r>
              <w:t>3. The overall design promotes focus and convenience.</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1F1286B">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63C3CB1">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316AEB1">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24D767C">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84C236E">
            <w:pPr>
              <w:keepLines/>
              <w:spacing w:before="240" w:after="240" w:line="240" w:lineRule="auto"/>
              <w:jc w:val="both"/>
              <w:rPr>
                <w:b/>
                <w:bCs/>
              </w:rPr>
            </w:pPr>
            <w:r>
              <w:rPr>
                <w:b/>
                <w:bCs/>
              </w:rPr>
              <w:t xml:space="preserve"> </w:t>
            </w:r>
          </w:p>
        </w:tc>
      </w:tr>
      <w:tr w14:paraId="0D5B0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1593410">
            <w:pPr>
              <w:keepLines/>
              <w:spacing w:before="240" w:after="240" w:line="240" w:lineRule="auto"/>
              <w:jc w:val="both"/>
            </w:pPr>
            <w:r>
              <w:t>4. The display layout is likely clear and easy to read.</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945A3F0">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87F628">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948FBB5">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3DBC68A">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4E87EFC">
            <w:pPr>
              <w:keepLines/>
              <w:spacing w:before="240" w:after="240" w:line="240" w:lineRule="auto"/>
              <w:jc w:val="both"/>
              <w:rPr>
                <w:b/>
                <w:bCs/>
              </w:rPr>
            </w:pPr>
            <w:r>
              <w:rPr>
                <w:b/>
                <w:bCs/>
              </w:rPr>
              <w:t xml:space="preserve"> </w:t>
            </w:r>
          </w:p>
        </w:tc>
      </w:tr>
      <w:tr w14:paraId="7F13C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5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F26466F">
            <w:pPr>
              <w:keepLines/>
              <w:spacing w:before="240" w:after="240" w:line="240" w:lineRule="auto"/>
              <w:jc w:val="both"/>
            </w:pPr>
            <w:r>
              <w:t>5. The device’s physical design can  attract students’  interests.</w:t>
            </w:r>
          </w:p>
        </w:tc>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11C1B2C">
            <w:pPr>
              <w:keepLines/>
              <w:spacing w:before="240" w:after="240" w:line="240" w:lineRule="auto"/>
              <w:jc w:val="both"/>
              <w:rPr>
                <w:b/>
                <w:bCs/>
              </w:rPr>
            </w:pPr>
            <w:r>
              <w:rPr>
                <w:b/>
                <w:bCs/>
              </w:rPr>
              <w:t xml:space="preserve"> </w:t>
            </w:r>
          </w:p>
        </w:tc>
        <w:tc>
          <w:tcPr>
            <w:tcW w:w="133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5D84200">
            <w:pPr>
              <w:keepLines/>
              <w:spacing w:before="240" w:after="240" w:line="240" w:lineRule="auto"/>
              <w:jc w:val="both"/>
              <w:rPr>
                <w:b/>
                <w:bCs/>
              </w:rPr>
            </w:pPr>
            <w:r>
              <w:rPr>
                <w:b/>
                <w:bCs/>
              </w:rPr>
              <w:t xml:space="preserve"> </w:t>
            </w:r>
          </w:p>
        </w:tc>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0C0B5F9">
            <w:pPr>
              <w:keepLines/>
              <w:spacing w:before="240" w:after="240" w:line="240" w:lineRule="auto"/>
              <w:jc w:val="both"/>
              <w:rPr>
                <w:b/>
                <w:bCs/>
              </w:rPr>
            </w:pPr>
            <w:r>
              <w:rPr>
                <w:b/>
                <w:bCs/>
              </w:rPr>
              <w:t xml:space="preserve"> </w:t>
            </w:r>
          </w:p>
        </w:tc>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4EC07CB">
            <w:pPr>
              <w:keepLines/>
              <w:spacing w:before="240" w:after="240" w:line="240" w:lineRule="auto"/>
              <w:jc w:val="both"/>
              <w:rPr>
                <w:b/>
                <w:bCs/>
              </w:rPr>
            </w:pPr>
            <w:r>
              <w:rPr>
                <w:b/>
                <w:bCs/>
              </w:rPr>
              <w:t xml:space="preserve"> </w:t>
            </w:r>
          </w:p>
        </w:tc>
        <w:tc>
          <w:tcPr>
            <w:tcW w:w="129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FECC1B">
            <w:pPr>
              <w:keepLines/>
              <w:spacing w:before="240" w:after="240" w:line="240" w:lineRule="auto"/>
              <w:jc w:val="both"/>
              <w:rPr>
                <w:b/>
                <w:bCs/>
              </w:rPr>
            </w:pPr>
            <w:r>
              <w:rPr>
                <w:b/>
                <w:bCs/>
              </w:rPr>
              <w:t xml:space="preserve"> </w:t>
            </w:r>
          </w:p>
        </w:tc>
      </w:tr>
    </w:tbl>
    <w:p w14:paraId="737E3A85">
      <w:pPr>
        <w:keepLines/>
        <w:spacing w:before="240" w:after="240" w:line="240" w:lineRule="auto"/>
        <w:jc w:val="both"/>
        <w:rPr>
          <w:b/>
          <w:bCs/>
        </w:rPr>
      </w:pPr>
    </w:p>
    <w:p w14:paraId="1CA0F332">
      <w:pPr>
        <w:keepLines/>
        <w:spacing w:before="240" w:after="240" w:line="240" w:lineRule="auto"/>
        <w:jc w:val="both"/>
        <w:rPr>
          <w:b/>
          <w:bCs/>
        </w:rPr>
      </w:pPr>
      <w:r>
        <w:rPr>
          <w:b/>
          <w:bCs/>
        </w:rPr>
        <w:t>Scoring and Interpretation</w:t>
      </w:r>
    </w:p>
    <w:tbl>
      <w:tblPr>
        <w:tblStyle w:val="41"/>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4350"/>
        <w:gridCol w:w="4455"/>
      </w:tblGrid>
      <w:tr w14:paraId="3F977D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C8D7B65">
            <w:pPr>
              <w:keepLines/>
              <w:spacing w:before="240" w:after="240" w:line="240" w:lineRule="auto"/>
              <w:jc w:val="both"/>
              <w:rPr>
                <w:b/>
                <w:bCs/>
              </w:rPr>
            </w:pPr>
            <w:r>
              <w:rPr>
                <w:b/>
                <w:bCs/>
              </w:rPr>
              <w:t>Range</w:t>
            </w:r>
          </w:p>
        </w:tc>
        <w:tc>
          <w:tcPr>
            <w:tcW w:w="445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344A89">
            <w:pPr>
              <w:keepLines/>
              <w:spacing w:before="240" w:after="240" w:line="240" w:lineRule="auto"/>
              <w:jc w:val="both"/>
              <w:rPr>
                <w:b/>
                <w:bCs/>
              </w:rPr>
            </w:pPr>
            <w:r>
              <w:rPr>
                <w:b/>
                <w:bCs/>
              </w:rPr>
              <w:t>Interpretation</w:t>
            </w:r>
          </w:p>
        </w:tc>
      </w:tr>
      <w:tr w14:paraId="33AEFA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1"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ABAF96E">
            <w:pPr>
              <w:keepLines/>
              <w:spacing w:before="240" w:after="240" w:line="240" w:lineRule="auto"/>
              <w:jc w:val="both"/>
            </w:pPr>
            <w:r>
              <w:t>4.21 – 5.00</w:t>
            </w:r>
          </w:p>
          <w:p w14:paraId="1E5247F0">
            <w:pPr>
              <w:keepLines/>
              <w:spacing w:before="240" w:after="240" w:line="240" w:lineRule="auto"/>
              <w:jc w:val="both"/>
            </w:pPr>
            <w:r>
              <w:t xml:space="preserve"> </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84718F">
            <w:pPr>
              <w:keepLines/>
              <w:spacing w:before="240" w:after="240" w:line="240" w:lineRule="auto"/>
              <w:jc w:val="both"/>
            </w:pPr>
            <w:r>
              <w:t>Very Highly Acceptable</w:t>
            </w:r>
          </w:p>
        </w:tc>
      </w:tr>
      <w:tr w14:paraId="7B7EA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0EA3CE0">
            <w:pPr>
              <w:keepLines/>
              <w:spacing w:before="240" w:after="240" w:line="240" w:lineRule="auto"/>
              <w:jc w:val="both"/>
            </w:pPr>
            <w:r>
              <w:t>3.41 – 4.20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B88875">
            <w:pPr>
              <w:keepLines/>
              <w:spacing w:before="240" w:after="240" w:line="240" w:lineRule="auto"/>
              <w:jc w:val="both"/>
            </w:pPr>
            <w:r>
              <w:t>Highly Acceptable</w:t>
            </w:r>
          </w:p>
        </w:tc>
      </w:tr>
      <w:tr w14:paraId="6C880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F390669">
            <w:pPr>
              <w:keepLines/>
              <w:spacing w:before="240" w:after="240" w:line="240" w:lineRule="auto"/>
              <w:jc w:val="both"/>
            </w:pPr>
            <w:r>
              <w:t>2.61 – 3.40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B142525">
            <w:pPr>
              <w:keepLines/>
              <w:spacing w:before="240" w:after="240" w:line="240" w:lineRule="auto"/>
              <w:jc w:val="both"/>
            </w:pPr>
            <w:r>
              <w:t>Moderately Acceptable</w:t>
            </w:r>
          </w:p>
        </w:tc>
      </w:tr>
      <w:tr w14:paraId="0E0F6C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523B991">
            <w:pPr>
              <w:keepLines/>
              <w:spacing w:before="240" w:after="240" w:line="240" w:lineRule="auto"/>
              <w:jc w:val="both"/>
            </w:pPr>
            <w:r>
              <w:t>1.81 – 1.80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114B9BB">
            <w:pPr>
              <w:keepLines/>
              <w:spacing w:before="240" w:after="240" w:line="240" w:lineRule="auto"/>
              <w:jc w:val="both"/>
            </w:pPr>
            <w:r>
              <w:t>Slightly Acceptable</w:t>
            </w:r>
          </w:p>
        </w:tc>
      </w:tr>
      <w:tr w14:paraId="46AED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435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E6D10F2">
            <w:pPr>
              <w:keepLines/>
              <w:spacing w:before="240" w:after="240" w:line="240" w:lineRule="auto"/>
              <w:jc w:val="both"/>
            </w:pPr>
            <w:r>
              <w:t>1.00 – 1.80</w:t>
            </w:r>
          </w:p>
        </w:tc>
        <w:tc>
          <w:tcPr>
            <w:tcW w:w="44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95D73D1">
            <w:pPr>
              <w:keepLines/>
              <w:spacing w:before="240" w:after="240" w:line="240" w:lineRule="auto"/>
              <w:jc w:val="both"/>
            </w:pPr>
            <w:r>
              <w:t>Not Acceptable</w:t>
            </w:r>
          </w:p>
        </w:tc>
      </w:tr>
    </w:tbl>
    <w:p w14:paraId="24E87590">
      <w:pPr>
        <w:keepLines/>
        <w:spacing w:before="240" w:after="240" w:line="360" w:lineRule="auto"/>
        <w:ind w:left="0"/>
        <w:jc w:val="both"/>
        <w:rPr>
          <w:b/>
          <w:bCs/>
        </w:rPr>
      </w:pPr>
    </w:p>
    <w:p w14:paraId="1E486FF8">
      <w:pPr>
        <w:keepLines/>
        <w:spacing w:before="240" w:after="240" w:line="360" w:lineRule="auto"/>
        <w:ind w:left="0"/>
        <w:jc w:val="both"/>
        <w:rPr>
          <w:b/>
          <w:bCs/>
        </w:rPr>
      </w:pPr>
    </w:p>
    <w:p w14:paraId="2FC54B06">
      <w:pPr>
        <w:keepLines/>
        <w:spacing w:before="240" w:after="240" w:line="360" w:lineRule="auto"/>
        <w:ind w:left="0"/>
        <w:jc w:val="both"/>
        <w:rPr>
          <w:b/>
          <w:bCs/>
        </w:rPr>
      </w:pPr>
    </w:p>
    <w:p w14:paraId="0549FCFE">
      <w:pPr>
        <w:keepLines/>
        <w:spacing w:before="240" w:after="240" w:line="360" w:lineRule="auto"/>
        <w:ind w:left="0"/>
        <w:jc w:val="both"/>
        <w:rPr>
          <w:b/>
          <w:bCs/>
        </w:rPr>
      </w:pPr>
    </w:p>
    <w:p w14:paraId="6F1EDDCC">
      <w:pPr>
        <w:keepLines/>
        <w:spacing w:before="240" w:after="240" w:line="360" w:lineRule="auto"/>
        <w:ind w:left="0"/>
        <w:jc w:val="both"/>
        <w:rPr>
          <w:b/>
          <w:bCs/>
        </w:rPr>
      </w:pPr>
    </w:p>
    <w:p w14:paraId="482F394B">
      <w:pPr>
        <w:keepLines/>
        <w:spacing w:before="240" w:after="240" w:line="360" w:lineRule="auto"/>
        <w:ind w:left="0"/>
        <w:rPr>
          <w:b/>
          <w:bCs/>
        </w:rPr>
      </w:pPr>
    </w:p>
    <w:p w14:paraId="4DB91068">
      <w:pPr>
        <w:keepLines/>
        <w:spacing w:before="240" w:after="240" w:line="360" w:lineRule="auto"/>
        <w:ind w:left="0"/>
        <w:jc w:val="center"/>
        <w:rPr>
          <w:b/>
          <w:bCs/>
        </w:rPr>
      </w:pPr>
      <w:r>
        <w:rPr>
          <w:b/>
          <w:bCs/>
        </w:rPr>
        <w:t>APPENDIX H</w:t>
      </w:r>
    </w:p>
    <w:p w14:paraId="38A9E2E8">
      <w:pPr>
        <w:keepLines/>
        <w:spacing w:before="240" w:after="240" w:line="360" w:lineRule="auto"/>
        <w:ind w:left="0"/>
        <w:jc w:val="center"/>
        <w:rPr>
          <w:b/>
          <w:bCs/>
        </w:rPr>
      </w:pPr>
      <w:r>
        <w:rPr>
          <w:b/>
          <w:bCs/>
        </w:rPr>
        <w:t>ACCOMPLISHED INSTRUMENT OF TEACHER EVALUATOR</w:t>
      </w:r>
      <w:r>
        <w:drawing>
          <wp:anchor distT="114300" distB="114300" distL="114300" distR="114300" simplePos="0" relativeHeight="251756544" behindDoc="0" locked="0" layoutInCell="1" allowOverlap="1">
            <wp:simplePos x="0" y="0"/>
            <wp:positionH relativeFrom="column">
              <wp:posOffset>0</wp:posOffset>
            </wp:positionH>
            <wp:positionV relativeFrom="paragraph">
              <wp:posOffset>137160</wp:posOffset>
            </wp:positionV>
            <wp:extent cx="5705475" cy="4200525"/>
            <wp:effectExtent l="0" t="0" r="0" b="0"/>
            <wp:wrapNone/>
            <wp:docPr id="149" name="image147.jpg"/>
            <wp:cNvGraphicFramePr/>
            <a:graphic xmlns:a="http://schemas.openxmlformats.org/drawingml/2006/main">
              <a:graphicData uri="http://schemas.openxmlformats.org/drawingml/2006/picture">
                <pic:pic xmlns:pic="http://schemas.openxmlformats.org/drawingml/2006/picture">
                  <pic:nvPicPr>
                    <pic:cNvPr id="149" name="image147.jpg"/>
                    <pic:cNvPicPr preferRelativeResize="0"/>
                  </pic:nvPicPr>
                  <pic:blipFill>
                    <a:blip r:embed="rId93"/>
                    <a:srcRect t="5567"/>
                    <a:stretch>
                      <a:fillRect/>
                    </a:stretch>
                  </pic:blipFill>
                  <pic:spPr>
                    <a:xfrm>
                      <a:off x="0" y="0"/>
                      <a:ext cx="5705475" cy="4200525"/>
                    </a:xfrm>
                    <a:prstGeom prst="rect">
                      <a:avLst/>
                    </a:prstGeom>
                  </pic:spPr>
                </pic:pic>
              </a:graphicData>
            </a:graphic>
          </wp:anchor>
        </w:drawing>
      </w:r>
    </w:p>
    <w:p w14:paraId="56B8DDD1">
      <w:pPr>
        <w:keepLines/>
        <w:spacing w:before="240" w:after="240" w:line="360" w:lineRule="auto"/>
        <w:ind w:left="0"/>
        <w:jc w:val="center"/>
        <w:rPr>
          <w:b/>
          <w:bCs/>
        </w:rPr>
      </w:pPr>
    </w:p>
    <w:p w14:paraId="6D7FAF3F">
      <w:pPr>
        <w:keepLines/>
        <w:spacing w:before="240" w:after="240" w:line="360" w:lineRule="auto"/>
        <w:ind w:left="0"/>
        <w:jc w:val="center"/>
        <w:rPr>
          <w:b/>
          <w:bCs/>
        </w:rPr>
      </w:pPr>
    </w:p>
    <w:p w14:paraId="7C3CB5BB">
      <w:pPr>
        <w:keepLines/>
        <w:spacing w:before="240" w:after="240" w:line="360" w:lineRule="auto"/>
        <w:ind w:left="0"/>
        <w:jc w:val="center"/>
        <w:rPr>
          <w:b/>
          <w:bCs/>
        </w:rPr>
      </w:pPr>
    </w:p>
    <w:p w14:paraId="2047EECE">
      <w:pPr>
        <w:keepLines/>
        <w:spacing w:before="240" w:after="240" w:line="360" w:lineRule="auto"/>
        <w:ind w:left="0"/>
        <w:jc w:val="center"/>
        <w:rPr>
          <w:b/>
          <w:bCs/>
        </w:rPr>
      </w:pPr>
    </w:p>
    <w:p w14:paraId="559F51B5">
      <w:pPr>
        <w:keepLines/>
        <w:spacing w:before="240" w:after="240" w:line="360" w:lineRule="auto"/>
        <w:ind w:left="0"/>
        <w:jc w:val="center"/>
        <w:rPr>
          <w:b/>
          <w:bCs/>
        </w:rPr>
      </w:pPr>
    </w:p>
    <w:p w14:paraId="307489DF">
      <w:pPr>
        <w:keepLines/>
        <w:spacing w:before="240" w:after="240" w:line="360" w:lineRule="auto"/>
        <w:ind w:left="0"/>
        <w:jc w:val="center"/>
        <w:rPr>
          <w:b/>
          <w:bCs/>
        </w:rPr>
      </w:pPr>
    </w:p>
    <w:p w14:paraId="29E9FC19">
      <w:pPr>
        <w:keepLines/>
        <w:spacing w:before="240" w:after="240" w:line="360" w:lineRule="auto"/>
        <w:ind w:left="0"/>
        <w:jc w:val="center"/>
        <w:rPr>
          <w:b/>
          <w:bCs/>
        </w:rPr>
      </w:pPr>
    </w:p>
    <w:p w14:paraId="41F5C413">
      <w:pPr>
        <w:keepLines/>
        <w:spacing w:before="240" w:after="240" w:line="360" w:lineRule="auto"/>
        <w:ind w:left="0"/>
        <w:jc w:val="center"/>
        <w:rPr>
          <w:b/>
          <w:bCs/>
        </w:rPr>
      </w:pPr>
    </w:p>
    <w:p w14:paraId="2FFBBF42">
      <w:pPr>
        <w:keepLines/>
        <w:spacing w:before="240" w:after="240" w:line="360" w:lineRule="auto"/>
        <w:ind w:left="0"/>
        <w:jc w:val="center"/>
        <w:rPr>
          <w:b/>
          <w:bCs/>
        </w:rPr>
      </w:pPr>
      <w:r>
        <w:drawing>
          <wp:anchor distT="114300" distB="114300" distL="114300" distR="114300" simplePos="0" relativeHeight="251757568" behindDoc="0" locked="0" layoutInCell="1" allowOverlap="1">
            <wp:simplePos x="0" y="0"/>
            <wp:positionH relativeFrom="column">
              <wp:posOffset>-66040</wp:posOffset>
            </wp:positionH>
            <wp:positionV relativeFrom="paragraph">
              <wp:posOffset>266700</wp:posOffset>
            </wp:positionV>
            <wp:extent cx="5705475" cy="3924300"/>
            <wp:effectExtent l="0" t="0" r="0" b="0"/>
            <wp:wrapNone/>
            <wp:docPr id="67" name="image88.jpg"/>
            <wp:cNvGraphicFramePr/>
            <a:graphic xmlns:a="http://schemas.openxmlformats.org/drawingml/2006/main">
              <a:graphicData uri="http://schemas.openxmlformats.org/drawingml/2006/picture">
                <pic:pic xmlns:pic="http://schemas.openxmlformats.org/drawingml/2006/picture">
                  <pic:nvPicPr>
                    <pic:cNvPr id="67" name="image88.jpg"/>
                    <pic:cNvPicPr preferRelativeResize="0"/>
                  </pic:nvPicPr>
                  <pic:blipFill>
                    <a:blip r:embed="rId94"/>
                    <a:srcRect t="4855"/>
                    <a:stretch>
                      <a:fillRect/>
                    </a:stretch>
                  </pic:blipFill>
                  <pic:spPr>
                    <a:xfrm>
                      <a:off x="0" y="0"/>
                      <a:ext cx="5705475" cy="3924077"/>
                    </a:xfrm>
                    <a:prstGeom prst="rect">
                      <a:avLst/>
                    </a:prstGeom>
                  </pic:spPr>
                </pic:pic>
              </a:graphicData>
            </a:graphic>
          </wp:anchor>
        </w:drawing>
      </w:r>
    </w:p>
    <w:p w14:paraId="5F0401ED">
      <w:pPr>
        <w:keepLines/>
        <w:spacing w:before="240" w:after="240" w:line="360" w:lineRule="auto"/>
        <w:ind w:left="0"/>
        <w:jc w:val="center"/>
        <w:rPr>
          <w:b/>
          <w:bCs/>
        </w:rPr>
      </w:pPr>
    </w:p>
    <w:p w14:paraId="70A80BEF">
      <w:pPr>
        <w:keepLines/>
        <w:spacing w:before="240" w:after="240" w:line="360" w:lineRule="auto"/>
        <w:ind w:left="0"/>
        <w:jc w:val="center"/>
        <w:rPr>
          <w:b/>
          <w:bCs/>
        </w:rPr>
      </w:pPr>
    </w:p>
    <w:p w14:paraId="0034D869">
      <w:pPr>
        <w:keepLines/>
        <w:spacing w:before="240" w:after="240" w:line="360" w:lineRule="auto"/>
        <w:ind w:left="0"/>
        <w:jc w:val="center"/>
        <w:rPr>
          <w:b/>
          <w:bCs/>
        </w:rPr>
      </w:pPr>
    </w:p>
    <w:p w14:paraId="273DC493">
      <w:pPr>
        <w:keepLines/>
        <w:spacing w:before="240" w:after="240" w:line="360" w:lineRule="auto"/>
        <w:ind w:left="0"/>
        <w:jc w:val="center"/>
        <w:rPr>
          <w:b/>
          <w:bCs/>
        </w:rPr>
      </w:pPr>
    </w:p>
    <w:p w14:paraId="5256BFF2">
      <w:pPr>
        <w:keepLines/>
        <w:spacing w:before="240" w:after="240" w:line="360" w:lineRule="auto"/>
        <w:ind w:left="0"/>
        <w:jc w:val="center"/>
        <w:rPr>
          <w:b/>
          <w:bCs/>
        </w:rPr>
      </w:pPr>
    </w:p>
    <w:p w14:paraId="723A27E1">
      <w:pPr>
        <w:keepLines/>
        <w:spacing w:before="240" w:after="240" w:line="360" w:lineRule="auto"/>
        <w:ind w:left="0"/>
        <w:jc w:val="center"/>
        <w:rPr>
          <w:b/>
          <w:bCs/>
        </w:rPr>
      </w:pPr>
    </w:p>
    <w:p w14:paraId="43F45A4C">
      <w:pPr>
        <w:keepLines/>
        <w:spacing w:before="240" w:after="240" w:line="360" w:lineRule="auto"/>
        <w:ind w:left="0"/>
        <w:jc w:val="center"/>
        <w:rPr>
          <w:b/>
          <w:bCs/>
        </w:rPr>
      </w:pPr>
    </w:p>
    <w:p w14:paraId="2DA0E67F">
      <w:pPr>
        <w:keepLines/>
        <w:spacing w:before="240" w:after="240" w:line="360" w:lineRule="auto"/>
        <w:ind w:left="0"/>
        <w:jc w:val="center"/>
        <w:rPr>
          <w:b/>
          <w:bCs/>
        </w:rPr>
      </w:pPr>
    </w:p>
    <w:p w14:paraId="1C0BDB7A">
      <w:pPr>
        <w:keepLines/>
        <w:spacing w:before="240" w:after="240" w:line="360" w:lineRule="auto"/>
        <w:ind w:left="0"/>
        <w:jc w:val="center"/>
        <w:rPr>
          <w:b/>
          <w:bCs/>
        </w:rPr>
      </w:pPr>
    </w:p>
    <w:p w14:paraId="4B1AB5BD">
      <w:pPr>
        <w:keepLines/>
        <w:spacing w:before="240" w:after="240" w:line="360" w:lineRule="auto"/>
        <w:ind w:left="0"/>
        <w:jc w:val="center"/>
        <w:rPr>
          <w:b/>
          <w:bCs/>
        </w:rPr>
      </w:pPr>
    </w:p>
    <w:p w14:paraId="16E6772C">
      <w:pPr>
        <w:keepLines/>
        <w:spacing w:before="240" w:after="240" w:line="360" w:lineRule="auto"/>
        <w:ind w:left="0"/>
        <w:jc w:val="center"/>
        <w:rPr>
          <w:b/>
          <w:bCs/>
        </w:rPr>
      </w:pPr>
      <w:r>
        <w:drawing>
          <wp:anchor distT="114300" distB="114300" distL="114300" distR="114300" simplePos="0" relativeHeight="251758592" behindDoc="0" locked="0" layoutInCell="1" allowOverlap="1">
            <wp:simplePos x="0" y="0"/>
            <wp:positionH relativeFrom="column">
              <wp:posOffset>171450</wp:posOffset>
            </wp:positionH>
            <wp:positionV relativeFrom="paragraph">
              <wp:posOffset>228600</wp:posOffset>
            </wp:positionV>
            <wp:extent cx="5705475" cy="4095750"/>
            <wp:effectExtent l="0" t="0" r="0" b="0"/>
            <wp:wrapNone/>
            <wp:docPr id="155" name="image150.jpg"/>
            <wp:cNvGraphicFramePr/>
            <a:graphic xmlns:a="http://schemas.openxmlformats.org/drawingml/2006/main">
              <a:graphicData uri="http://schemas.openxmlformats.org/drawingml/2006/picture">
                <pic:pic xmlns:pic="http://schemas.openxmlformats.org/drawingml/2006/picture">
                  <pic:nvPicPr>
                    <pic:cNvPr id="155" name="image150.jpg"/>
                    <pic:cNvPicPr preferRelativeResize="0"/>
                  </pic:nvPicPr>
                  <pic:blipFill>
                    <a:blip r:embed="rId95"/>
                    <a:srcRect t="4867"/>
                    <a:stretch>
                      <a:fillRect/>
                    </a:stretch>
                  </pic:blipFill>
                  <pic:spPr>
                    <a:xfrm>
                      <a:off x="0" y="0"/>
                      <a:ext cx="5705475" cy="4095750"/>
                    </a:xfrm>
                    <a:prstGeom prst="rect">
                      <a:avLst/>
                    </a:prstGeom>
                  </pic:spPr>
                </pic:pic>
              </a:graphicData>
            </a:graphic>
          </wp:anchor>
        </w:drawing>
      </w:r>
    </w:p>
    <w:p w14:paraId="26EF6BCB">
      <w:pPr>
        <w:keepLines/>
        <w:spacing w:before="240" w:after="240" w:line="360" w:lineRule="auto"/>
        <w:ind w:left="0"/>
        <w:jc w:val="center"/>
        <w:rPr>
          <w:b/>
          <w:bCs/>
        </w:rPr>
      </w:pPr>
    </w:p>
    <w:p w14:paraId="3CED92B9">
      <w:pPr>
        <w:keepLines/>
        <w:spacing w:before="240" w:after="240" w:line="360" w:lineRule="auto"/>
        <w:ind w:left="0"/>
        <w:jc w:val="center"/>
        <w:rPr>
          <w:b/>
          <w:bCs/>
        </w:rPr>
      </w:pPr>
    </w:p>
    <w:p w14:paraId="32D0F6AD">
      <w:pPr>
        <w:keepLines/>
        <w:spacing w:before="240" w:after="240" w:line="360" w:lineRule="auto"/>
        <w:ind w:left="0"/>
        <w:jc w:val="center"/>
        <w:rPr>
          <w:b/>
          <w:bCs/>
        </w:rPr>
      </w:pPr>
    </w:p>
    <w:p w14:paraId="28FE9F5C">
      <w:pPr>
        <w:keepLines/>
        <w:spacing w:before="240" w:after="240" w:line="360" w:lineRule="auto"/>
        <w:ind w:left="0"/>
        <w:jc w:val="center"/>
        <w:rPr>
          <w:b/>
          <w:bCs/>
        </w:rPr>
      </w:pPr>
    </w:p>
    <w:p w14:paraId="538DBE30">
      <w:pPr>
        <w:keepLines/>
        <w:spacing w:before="240" w:after="240" w:line="360" w:lineRule="auto"/>
        <w:ind w:left="0"/>
        <w:jc w:val="center"/>
        <w:rPr>
          <w:b/>
          <w:bCs/>
        </w:rPr>
      </w:pPr>
    </w:p>
    <w:p w14:paraId="3DF9E35A">
      <w:pPr>
        <w:keepLines/>
        <w:spacing w:before="240" w:after="240" w:line="360" w:lineRule="auto"/>
        <w:ind w:left="0"/>
        <w:jc w:val="center"/>
        <w:rPr>
          <w:b/>
          <w:bCs/>
        </w:rPr>
      </w:pPr>
    </w:p>
    <w:p w14:paraId="45692BF8">
      <w:pPr>
        <w:keepLines/>
        <w:spacing w:before="240" w:after="240" w:line="360" w:lineRule="auto"/>
        <w:ind w:left="0"/>
        <w:jc w:val="center"/>
        <w:rPr>
          <w:b/>
          <w:bCs/>
        </w:rPr>
      </w:pPr>
    </w:p>
    <w:p w14:paraId="1FAC5AF2">
      <w:pPr>
        <w:keepLines/>
        <w:spacing w:before="240" w:after="240" w:line="360" w:lineRule="auto"/>
        <w:ind w:left="0"/>
        <w:jc w:val="center"/>
        <w:rPr>
          <w:b/>
          <w:bCs/>
        </w:rPr>
      </w:pPr>
    </w:p>
    <w:p w14:paraId="469BAFA6">
      <w:pPr>
        <w:keepLines/>
        <w:spacing w:before="240" w:after="240" w:line="360" w:lineRule="auto"/>
        <w:ind w:left="0"/>
        <w:jc w:val="center"/>
        <w:rPr>
          <w:b/>
          <w:bCs/>
        </w:rPr>
      </w:pPr>
    </w:p>
    <w:p w14:paraId="6F073321">
      <w:pPr>
        <w:keepLines/>
        <w:spacing w:before="240" w:after="240" w:line="360" w:lineRule="auto"/>
        <w:ind w:left="0"/>
        <w:jc w:val="center"/>
        <w:rPr>
          <w:b/>
          <w:bCs/>
        </w:rPr>
      </w:pPr>
    </w:p>
    <w:p w14:paraId="18C8FFE2">
      <w:pPr>
        <w:keepLines/>
        <w:spacing w:before="240" w:after="240" w:line="360" w:lineRule="auto"/>
        <w:ind w:left="0"/>
        <w:jc w:val="center"/>
        <w:rPr>
          <w:b/>
          <w:bCs/>
        </w:rPr>
      </w:pPr>
    </w:p>
    <w:p w14:paraId="74DAAFFB">
      <w:pPr>
        <w:keepLines/>
        <w:spacing w:before="240" w:after="240" w:line="360" w:lineRule="auto"/>
        <w:ind w:left="0"/>
        <w:jc w:val="center"/>
        <w:rPr>
          <w:b/>
          <w:bCs/>
        </w:rPr>
      </w:pPr>
    </w:p>
    <w:p w14:paraId="0CC94C31">
      <w:pPr>
        <w:keepLines/>
        <w:spacing w:before="240" w:after="240" w:line="360" w:lineRule="auto"/>
        <w:ind w:left="0"/>
        <w:jc w:val="center"/>
        <w:rPr>
          <w:b/>
          <w:bCs/>
        </w:rPr>
      </w:pPr>
    </w:p>
    <w:p w14:paraId="11D079DD">
      <w:pPr>
        <w:keepLines/>
        <w:spacing w:before="240" w:after="240" w:line="360" w:lineRule="auto"/>
        <w:ind w:left="0"/>
        <w:jc w:val="center"/>
        <w:rPr>
          <w:b/>
          <w:bCs/>
        </w:rPr>
      </w:pPr>
    </w:p>
    <w:p w14:paraId="6977AF77">
      <w:pPr>
        <w:keepLines/>
        <w:spacing w:before="240" w:after="240" w:line="360" w:lineRule="auto"/>
        <w:ind w:left="0"/>
        <w:jc w:val="center"/>
        <w:rPr>
          <w:b/>
          <w:bCs/>
        </w:rPr>
      </w:pPr>
    </w:p>
    <w:p w14:paraId="363F6D82">
      <w:pPr>
        <w:keepLines/>
        <w:spacing w:before="240" w:after="240" w:line="360" w:lineRule="auto"/>
        <w:ind w:left="0"/>
        <w:jc w:val="center"/>
        <w:rPr>
          <w:b/>
          <w:bCs/>
        </w:rPr>
      </w:pPr>
    </w:p>
    <w:p w14:paraId="747B1058">
      <w:pPr>
        <w:keepLines/>
        <w:spacing w:before="240" w:after="240" w:line="360" w:lineRule="auto"/>
        <w:ind w:left="0"/>
        <w:jc w:val="center"/>
        <w:rPr>
          <w:b/>
          <w:bCs/>
        </w:rPr>
      </w:pPr>
    </w:p>
    <w:p w14:paraId="7D4E35D7">
      <w:pPr>
        <w:keepLines/>
        <w:spacing w:before="240" w:after="240" w:line="360" w:lineRule="auto"/>
        <w:ind w:left="0"/>
        <w:jc w:val="center"/>
        <w:rPr>
          <w:b/>
          <w:bCs/>
        </w:rPr>
      </w:pPr>
    </w:p>
    <w:p w14:paraId="2C73444B">
      <w:pPr>
        <w:keepLines/>
        <w:spacing w:before="240" w:after="240" w:line="360" w:lineRule="auto"/>
        <w:ind w:left="0"/>
        <w:jc w:val="center"/>
        <w:rPr>
          <w:b/>
          <w:bCs/>
        </w:rPr>
      </w:pPr>
    </w:p>
    <w:p w14:paraId="1590B2B3">
      <w:pPr>
        <w:keepLines/>
        <w:spacing w:before="240" w:after="240" w:line="360" w:lineRule="auto"/>
        <w:ind w:left="0"/>
        <w:jc w:val="center"/>
        <w:rPr>
          <w:b/>
          <w:bCs/>
        </w:rPr>
      </w:pPr>
    </w:p>
    <w:p w14:paraId="69C05AF9">
      <w:pPr>
        <w:keepLines/>
        <w:spacing w:before="240" w:after="240" w:line="360" w:lineRule="auto"/>
        <w:ind w:left="0"/>
        <w:jc w:val="center"/>
        <w:rPr>
          <w:b/>
          <w:bCs/>
        </w:rPr>
      </w:pPr>
      <w:r>
        <w:rPr>
          <w:b/>
          <w:bCs/>
        </w:rPr>
        <w:t>APPENDIX I</w:t>
      </w:r>
    </w:p>
    <w:p w14:paraId="7C94E0A9">
      <w:pPr>
        <w:keepLines/>
        <w:spacing w:before="240" w:after="240" w:line="360" w:lineRule="auto"/>
        <w:ind w:firstLine="720"/>
        <w:jc w:val="both"/>
        <w:rPr>
          <w:b/>
          <w:bCs/>
        </w:rPr>
      </w:pPr>
      <w:r>
        <w:rPr>
          <w:b/>
          <w:bCs/>
        </w:rPr>
        <w:t>TEST INSTRUMENT USED IN PRETEST AND POST TEST</w:t>
      </w:r>
    </w:p>
    <w:p w14:paraId="5FCF3F15">
      <w:pPr>
        <w:spacing w:after="200" w:line="276" w:lineRule="auto"/>
        <w:ind w:left="0"/>
        <w:jc w:val="both"/>
        <w:rPr>
          <w:b/>
          <w:bCs/>
        </w:rPr>
      </w:pPr>
      <w:r>
        <w:rPr>
          <w:b/>
          <w:bCs/>
        </w:rPr>
        <w:t xml:space="preserve">CoRTEx: </w:t>
      </w:r>
      <w:r>
        <w:t>A CNN-Based Mathematical Device for Solving Rational Equations and  Rational Functions</w:t>
      </w:r>
    </w:p>
    <w:p w14:paraId="7102FDE0">
      <w:pPr>
        <w:spacing w:after="200" w:line="276" w:lineRule="auto"/>
        <w:ind w:left="0"/>
        <w:jc w:val="both"/>
      </w:pPr>
      <w:r>
        <w:t>Name: _______________________   Score: _______________________</w:t>
      </w:r>
    </w:p>
    <w:p w14:paraId="3664799C">
      <w:pPr>
        <w:spacing w:after="200" w:line="276" w:lineRule="auto"/>
        <w:ind w:left="0"/>
        <w:jc w:val="both"/>
      </w:pPr>
      <w:r>
        <w:rPr>
          <w:b/>
          <w:bCs/>
        </w:rPr>
        <w:t>Direction:</w:t>
      </w:r>
      <w:r>
        <w:t xml:space="preserve"> Solve the following rational equations and encircle the correct letter. Write the solution on the back of the test paper.</w:t>
      </w:r>
    </w:p>
    <w:p w14:paraId="66B7F8B4">
      <w:pPr>
        <w:spacing w:line="240" w:lineRule="auto"/>
        <w:ind w:left="0"/>
        <w:jc w:val="both"/>
      </w:pPr>
      <w:r>
        <w:t>1. What is the value of x in the rational equation (x / 4) = 3?</w:t>
      </w:r>
    </w:p>
    <w:p w14:paraId="18C49377">
      <w:pPr>
        <w:spacing w:line="240" w:lineRule="auto"/>
        <w:ind w:left="360" w:hanging="360"/>
        <w:jc w:val="both"/>
      </w:pPr>
      <w:r>
        <w:t>A. 7</w:t>
      </w:r>
      <w:r>
        <w:tab/>
      </w:r>
      <w:r>
        <w:tab/>
      </w:r>
      <w:r>
        <w:tab/>
      </w:r>
      <w:r>
        <w:t>B. 12</w:t>
      </w:r>
      <w:r>
        <w:tab/>
      </w:r>
      <w:r>
        <w:tab/>
      </w:r>
      <w:r>
        <w:tab/>
      </w:r>
      <w:r>
        <w:t>C. 4</w:t>
      </w:r>
      <w:r>
        <w:tab/>
      </w:r>
      <w:r>
        <w:tab/>
      </w:r>
      <w:r>
        <w:tab/>
      </w:r>
      <w:r>
        <w:t>D. 1</w:t>
      </w:r>
    </w:p>
    <w:p w14:paraId="0FD66FF3">
      <w:pPr>
        <w:spacing w:line="240" w:lineRule="auto"/>
        <w:ind w:left="0"/>
        <w:jc w:val="both"/>
      </w:pPr>
    </w:p>
    <w:p w14:paraId="6C53ADDA">
      <w:pPr>
        <w:spacing w:line="240" w:lineRule="auto"/>
        <w:ind w:left="360" w:hanging="360"/>
        <w:jc w:val="both"/>
      </w:pPr>
      <w:r>
        <w:t>2. What is the value of x in (x + 2) / 3 = 5?</w:t>
      </w:r>
    </w:p>
    <w:p w14:paraId="55A3956C">
      <w:pPr>
        <w:spacing w:line="240" w:lineRule="auto"/>
        <w:ind w:left="360" w:hanging="360"/>
        <w:jc w:val="both"/>
      </w:pPr>
      <w:r>
        <w:t>A. 10</w:t>
      </w:r>
      <w:r>
        <w:tab/>
      </w:r>
      <w:r>
        <w:tab/>
      </w:r>
      <w:r>
        <w:tab/>
      </w:r>
      <w:r>
        <w:t>B. 13</w:t>
      </w:r>
      <w:r>
        <w:tab/>
      </w:r>
      <w:r>
        <w:tab/>
      </w:r>
      <w:r>
        <w:tab/>
      </w:r>
      <w:r>
        <w:t>C. 15</w:t>
      </w:r>
      <w:r>
        <w:tab/>
      </w:r>
      <w:r>
        <w:tab/>
      </w:r>
      <w:r>
        <w:tab/>
      </w:r>
      <w:r>
        <w:t>D. 6</w:t>
      </w:r>
    </w:p>
    <w:p w14:paraId="7F2F7F9A">
      <w:pPr>
        <w:spacing w:line="240" w:lineRule="auto"/>
        <w:ind w:left="360" w:hanging="360"/>
        <w:jc w:val="both"/>
      </w:pPr>
    </w:p>
    <w:p w14:paraId="2F06F874">
      <w:pPr>
        <w:spacing w:line="240" w:lineRule="auto"/>
        <w:ind w:left="360" w:hanging="360"/>
        <w:jc w:val="both"/>
      </w:pPr>
      <w:r>
        <w:t>3. Solve for x: (3 / (x - 1)) = 9</w:t>
      </w:r>
    </w:p>
    <w:p w14:paraId="73A37CF1">
      <w:pPr>
        <w:spacing w:line="240" w:lineRule="auto"/>
        <w:ind w:left="360" w:hanging="360"/>
        <w:jc w:val="both"/>
      </w:pPr>
      <w:r>
        <w:t>A. x = 4/3</w:t>
      </w:r>
      <w:r>
        <w:tab/>
      </w:r>
      <w:r>
        <w:tab/>
      </w:r>
      <w:r>
        <w:t>B. x = ⅓</w:t>
      </w:r>
      <w:r>
        <w:tab/>
      </w:r>
      <w:r>
        <w:tab/>
      </w:r>
      <w:r>
        <w:t>C. x = ⅔</w:t>
      </w:r>
      <w:r>
        <w:tab/>
      </w:r>
      <w:r>
        <w:tab/>
      </w:r>
      <w:r>
        <w:t>D. x = 1/9</w:t>
      </w:r>
    </w:p>
    <w:p w14:paraId="272E0B62">
      <w:pPr>
        <w:spacing w:line="240" w:lineRule="auto"/>
        <w:ind w:left="360" w:hanging="360"/>
        <w:jc w:val="both"/>
      </w:pPr>
    </w:p>
    <w:p w14:paraId="379808FF">
      <w:pPr>
        <w:spacing w:line="240" w:lineRule="auto"/>
        <w:ind w:left="360" w:hanging="360"/>
        <w:jc w:val="both"/>
      </w:pPr>
      <w:r>
        <w:t>4. Find the value of (x + 1) / (x - 3) = 2.</w:t>
      </w:r>
    </w:p>
    <w:p w14:paraId="118E64A2">
      <w:pPr>
        <w:spacing w:line="240" w:lineRule="auto"/>
        <w:ind w:left="360" w:hanging="360"/>
        <w:jc w:val="both"/>
      </w:pPr>
      <w:r>
        <w:t>A. 4</w:t>
      </w:r>
      <w:r>
        <w:tab/>
      </w:r>
      <w:r>
        <w:tab/>
      </w:r>
      <w:r>
        <w:tab/>
      </w:r>
      <w:r>
        <w:t>B. 5</w:t>
      </w:r>
      <w:r>
        <w:tab/>
      </w:r>
      <w:r>
        <w:tab/>
      </w:r>
      <w:r>
        <w:tab/>
      </w:r>
      <w:r>
        <w:t>C. 6</w:t>
      </w:r>
      <w:r>
        <w:tab/>
      </w:r>
      <w:r>
        <w:tab/>
      </w:r>
      <w:r>
        <w:tab/>
      </w:r>
      <w:r>
        <w:t>D. 7</w:t>
      </w:r>
    </w:p>
    <w:p w14:paraId="2CEC7C70">
      <w:pPr>
        <w:spacing w:line="240" w:lineRule="auto"/>
        <w:ind w:left="0"/>
        <w:jc w:val="both"/>
      </w:pPr>
    </w:p>
    <w:p w14:paraId="0CD47E08">
      <w:pPr>
        <w:spacing w:line="240" w:lineRule="auto"/>
        <w:ind w:left="360" w:hanging="360"/>
        <w:jc w:val="both"/>
      </w:pPr>
      <w:r>
        <w:t>5. What is the value of x in (5 / x) = (3 / 2)?</w:t>
      </w:r>
    </w:p>
    <w:p w14:paraId="12708AD1">
      <w:pPr>
        <w:spacing w:line="240" w:lineRule="auto"/>
        <w:ind w:left="360" w:hanging="360"/>
        <w:jc w:val="both"/>
      </w:pPr>
      <w:r>
        <w:t>A. x = 10/3</w:t>
      </w:r>
      <w:r>
        <w:tab/>
      </w:r>
      <w:r>
        <w:tab/>
      </w:r>
      <w:r>
        <w:t>B. x = 5/3</w:t>
      </w:r>
      <w:r>
        <w:tab/>
      </w:r>
      <w:r>
        <w:tab/>
      </w:r>
      <w:r>
        <w:t>C. x = 2.5</w:t>
      </w:r>
      <w:r>
        <w:tab/>
      </w:r>
      <w:r>
        <w:tab/>
      </w:r>
      <w:r>
        <w:t>D. x = 3</w:t>
      </w:r>
    </w:p>
    <w:p w14:paraId="0D6030C9">
      <w:pPr>
        <w:spacing w:line="240" w:lineRule="auto"/>
        <w:ind w:left="360" w:hanging="360"/>
        <w:jc w:val="both"/>
      </w:pPr>
    </w:p>
    <w:p w14:paraId="3B36BD2A">
      <w:pPr>
        <w:spacing w:line="240" w:lineRule="auto"/>
        <w:ind w:left="360" w:hanging="360"/>
        <w:jc w:val="both"/>
      </w:pPr>
      <w:r>
        <w:t>6. Solve for x: (3 / (x + 2)) = (2 / 5).</w:t>
      </w:r>
    </w:p>
    <w:p w14:paraId="140AED26">
      <w:pPr>
        <w:spacing w:line="240" w:lineRule="auto"/>
        <w:ind w:left="360" w:hanging="360"/>
        <w:jc w:val="both"/>
      </w:pPr>
      <w:r>
        <w:t>A. x = 11/2</w:t>
      </w:r>
      <w:r>
        <w:tab/>
      </w:r>
      <w:r>
        <w:tab/>
      </w:r>
      <w:r>
        <w:t>B. x = 15/2</w:t>
      </w:r>
      <w:r>
        <w:tab/>
      </w:r>
      <w:r>
        <w:tab/>
      </w:r>
      <w:r>
        <w:t>C. x = 7/2</w:t>
      </w:r>
      <w:r>
        <w:tab/>
      </w:r>
      <w:r>
        <w:tab/>
      </w:r>
      <w:r>
        <w:t xml:space="preserve">D. x = 9/2 </w:t>
      </w:r>
    </w:p>
    <w:p w14:paraId="37EE48B5">
      <w:pPr>
        <w:spacing w:line="240" w:lineRule="auto"/>
        <w:ind w:left="360" w:hanging="360"/>
        <w:jc w:val="both"/>
      </w:pPr>
    </w:p>
    <w:p w14:paraId="78E84866">
      <w:pPr>
        <w:spacing w:line="240" w:lineRule="auto"/>
        <w:ind w:left="360" w:hanging="360"/>
        <w:jc w:val="both"/>
      </w:pPr>
      <w:r>
        <w:t>7. Which equation has no solution?</w:t>
      </w:r>
    </w:p>
    <w:p w14:paraId="156C403C">
      <w:pPr>
        <w:spacing w:line="240" w:lineRule="auto"/>
        <w:ind w:left="360" w:hanging="360"/>
        <w:jc w:val="both"/>
      </w:pPr>
      <w:r>
        <w:t>A. (x + 1) / (x - 1) = 1</w:t>
      </w:r>
      <w:r>
        <w:tab/>
      </w:r>
      <w:r>
        <w:tab/>
      </w:r>
      <w:r>
        <w:tab/>
      </w:r>
      <w:r>
        <w:tab/>
      </w:r>
      <w:r>
        <w:t>C. (x + 4) / (x + 4) = 1</w:t>
      </w:r>
      <w:r>
        <w:tab/>
      </w:r>
      <w:r>
        <w:tab/>
      </w:r>
    </w:p>
    <w:p w14:paraId="29E1725E">
      <w:pPr>
        <w:spacing w:line="240" w:lineRule="auto"/>
        <w:ind w:left="360" w:hanging="360"/>
        <w:jc w:val="both"/>
      </w:pPr>
      <w:r>
        <w:t>B. (x - 3) / (x - 3) = 1</w:t>
      </w:r>
      <w:r>
        <w:tab/>
      </w:r>
      <w:r>
        <w:tab/>
      </w:r>
      <w:r>
        <w:tab/>
      </w:r>
      <w:r>
        <w:tab/>
      </w:r>
      <w:r>
        <w:t>D. (x - 2) / (x - 2) = 1</w:t>
      </w:r>
    </w:p>
    <w:p w14:paraId="68C77F67">
      <w:pPr>
        <w:spacing w:line="240" w:lineRule="auto"/>
        <w:ind w:left="360" w:hanging="360"/>
        <w:jc w:val="both"/>
      </w:pPr>
    </w:p>
    <w:p w14:paraId="512D8B23">
      <w:pPr>
        <w:spacing w:line="240" w:lineRule="auto"/>
        <w:ind w:left="360" w:hanging="360"/>
        <w:jc w:val="both"/>
      </w:pPr>
      <w:r>
        <w:t>8. Which of the following is a rational equation?</w:t>
      </w:r>
    </w:p>
    <w:p w14:paraId="654909F2">
      <w:pPr>
        <w:spacing w:line="240" w:lineRule="auto"/>
        <w:ind w:left="360" w:hanging="360"/>
        <w:jc w:val="both"/>
      </w:pPr>
      <w:r>
        <w:t>A. x² + 3x = 0</w:t>
      </w:r>
      <w:r>
        <w:tab/>
      </w:r>
      <w:r>
        <w:tab/>
      </w:r>
      <w:r>
        <w:tab/>
      </w:r>
      <w:r>
        <w:tab/>
      </w:r>
      <w:r>
        <w:tab/>
      </w:r>
      <w:r>
        <w:t>C. 3x + 5 = 7</w:t>
      </w:r>
    </w:p>
    <w:p w14:paraId="77D2B619">
      <w:pPr>
        <w:spacing w:line="240" w:lineRule="auto"/>
        <w:ind w:left="360" w:hanging="360"/>
        <w:jc w:val="both"/>
      </w:pPr>
      <w:r>
        <w:t>B. (2x + 1) / (x - 4) = 3</w:t>
      </w:r>
      <w:r>
        <w:tab/>
      </w:r>
      <w:r>
        <w:tab/>
      </w:r>
      <w:r>
        <w:tab/>
      </w:r>
      <w:r>
        <w:t>D. 2x² = 8</w:t>
      </w:r>
    </w:p>
    <w:p w14:paraId="4A1A1DF6">
      <w:pPr>
        <w:spacing w:line="240" w:lineRule="auto"/>
        <w:ind w:left="360" w:hanging="360"/>
        <w:jc w:val="both"/>
      </w:pPr>
    </w:p>
    <w:p w14:paraId="7487FA06">
      <w:pPr>
        <w:spacing w:line="240" w:lineRule="auto"/>
        <w:ind w:left="360" w:hanging="360"/>
        <w:jc w:val="both"/>
      </w:pPr>
      <w:r>
        <w:t>9. Which of the following is a rational function?</w:t>
      </w:r>
    </w:p>
    <w:p w14:paraId="0B6EE541">
      <w:pPr>
        <w:spacing w:line="240" w:lineRule="auto"/>
        <w:ind w:left="360" w:hanging="360"/>
        <w:jc w:val="both"/>
      </w:pPr>
      <w:r>
        <w:rPr>
          <w:rFonts w:ascii="Gungsuh" w:hAnsi="Gungsuh" w:eastAsia="Gungsuh" w:cs="Gungsuh"/>
        </w:rPr>
        <w:t>A. f(x) = 3x + 2</w:t>
      </w:r>
      <w:r>
        <w:rPr>
          <w:rFonts w:ascii="Gungsuh" w:hAnsi="Gungsuh" w:eastAsia="Gungsuh" w:cs="Gungsuh"/>
        </w:rPr>
        <w:tab/>
      </w:r>
      <w:r>
        <w:rPr>
          <w:rFonts w:ascii="Gungsuh" w:hAnsi="Gungsuh" w:eastAsia="Gungsuh" w:cs="Gungsuh"/>
        </w:rPr>
        <w:tab/>
      </w:r>
      <w:r>
        <w:rPr>
          <w:rFonts w:ascii="Gungsuh" w:hAnsi="Gungsuh" w:eastAsia="Gungsuh" w:cs="Gungsuh"/>
        </w:rPr>
        <w:tab/>
      </w:r>
      <w:r>
        <w:rPr>
          <w:rFonts w:ascii="Gungsuh" w:hAnsi="Gungsuh" w:eastAsia="Gungsuh" w:cs="Gungsuh"/>
        </w:rPr>
        <w:t>C. f(x) = √x</w:t>
      </w:r>
    </w:p>
    <w:p w14:paraId="430A510A">
      <w:pPr>
        <w:spacing w:line="240" w:lineRule="auto"/>
        <w:ind w:left="360" w:hanging="360"/>
        <w:jc w:val="both"/>
        <w:rPr>
          <w:del w:id="0" w:author="Marjorie Joy Relavo" w:date="2025-11-16T05:58:00Z"/>
        </w:rPr>
      </w:pPr>
      <w:r>
        <w:t>B. f(x) = (x + 1) / (x - 2)</w:t>
      </w:r>
      <w:r>
        <w:tab/>
      </w:r>
      <w:r>
        <w:tab/>
      </w:r>
      <w:r>
        <w:t>D. f(x) = x² + 4x + 4</w:t>
      </w:r>
    </w:p>
    <w:p w14:paraId="13D9B89B">
      <w:pPr>
        <w:spacing w:line="360" w:lineRule="auto"/>
        <w:ind w:left="0"/>
        <w:jc w:val="both"/>
      </w:pPr>
    </w:p>
    <w:p w14:paraId="0137315B">
      <w:pPr>
        <w:spacing w:line="240" w:lineRule="auto"/>
        <w:ind w:left="360" w:hanging="360"/>
        <w:jc w:val="both"/>
      </w:pPr>
      <w:r>
        <w:t>10. What is the domain of f(x) = 1 / (x - 3)?</w:t>
      </w:r>
    </w:p>
    <w:p w14:paraId="74AA63C4">
      <w:pPr>
        <w:spacing w:line="240" w:lineRule="auto"/>
        <w:ind w:left="360" w:hanging="360"/>
        <w:jc w:val="both"/>
      </w:pPr>
      <w:r>
        <w:rPr>
          <w:rFonts w:ascii="Gungsuh" w:hAnsi="Gungsuh" w:eastAsia="Gungsuh" w:cs="Gungsuh"/>
        </w:rPr>
        <w:t>A. All real numbers</w:t>
      </w:r>
      <w:r>
        <w:rPr>
          <w:rFonts w:ascii="Gungsuh" w:hAnsi="Gungsuh" w:eastAsia="Gungsuh" w:cs="Gungsuh"/>
        </w:rPr>
        <w:tab/>
      </w:r>
      <w:r>
        <w:rPr>
          <w:rFonts w:ascii="Gungsuh" w:hAnsi="Gungsuh" w:eastAsia="Gungsuh" w:cs="Gungsuh"/>
        </w:rPr>
        <w:t>B. x ≠ 3</w:t>
      </w:r>
      <w:r>
        <w:rPr>
          <w:rFonts w:ascii="Gungsuh" w:hAnsi="Gungsuh" w:eastAsia="Gungsuh" w:cs="Gungsuh"/>
        </w:rPr>
        <w:tab/>
      </w:r>
      <w:r>
        <w:rPr>
          <w:rFonts w:ascii="Gungsuh" w:hAnsi="Gungsuh" w:eastAsia="Gungsuh" w:cs="Gungsuh"/>
        </w:rPr>
        <w:tab/>
      </w:r>
      <w:r>
        <w:rPr>
          <w:rFonts w:ascii="Gungsuh" w:hAnsi="Gungsuh" w:eastAsia="Gungsuh" w:cs="Gungsuh"/>
        </w:rPr>
        <w:t>C. x &gt; 3</w:t>
      </w:r>
      <w:r>
        <w:rPr>
          <w:rFonts w:ascii="Gungsuh" w:hAnsi="Gungsuh" w:eastAsia="Gungsuh" w:cs="Gungsuh"/>
        </w:rPr>
        <w:tab/>
      </w:r>
      <w:r>
        <w:rPr>
          <w:rFonts w:ascii="Gungsuh" w:hAnsi="Gungsuh" w:eastAsia="Gungsuh" w:cs="Gungsuh"/>
        </w:rPr>
        <w:tab/>
      </w:r>
      <w:r>
        <w:rPr>
          <w:rFonts w:ascii="Gungsuh" w:hAnsi="Gungsuh" w:eastAsia="Gungsuh" w:cs="Gungsuh"/>
        </w:rPr>
        <w:t>D. x &lt; 3</w:t>
      </w:r>
    </w:p>
    <w:p w14:paraId="3DDBE07C">
      <w:pPr>
        <w:spacing w:line="240" w:lineRule="auto"/>
        <w:ind w:left="360" w:hanging="360"/>
        <w:jc w:val="both"/>
      </w:pPr>
    </w:p>
    <w:p w14:paraId="164E2A97">
      <w:pPr>
        <w:spacing w:line="240" w:lineRule="auto"/>
        <w:ind w:left="360" w:hanging="360"/>
        <w:jc w:val="both"/>
      </w:pPr>
      <w:r>
        <w:t>11. What is the vertical asymptote of f(x) = 2 / (x + 1)?</w:t>
      </w:r>
    </w:p>
    <w:p w14:paraId="701892CE">
      <w:pPr>
        <w:spacing w:line="240" w:lineRule="auto"/>
        <w:ind w:left="360" w:hanging="360"/>
        <w:jc w:val="both"/>
      </w:pPr>
      <w:r>
        <w:t>A. x = 0</w:t>
      </w:r>
      <w:r>
        <w:tab/>
      </w:r>
      <w:r>
        <w:tab/>
      </w:r>
      <w:r>
        <w:t>B. x = 2</w:t>
      </w:r>
      <w:r>
        <w:tab/>
      </w:r>
      <w:r>
        <w:tab/>
      </w:r>
      <w:r>
        <w:t>C. x = -1</w:t>
      </w:r>
      <w:r>
        <w:tab/>
      </w:r>
      <w:r>
        <w:tab/>
      </w:r>
      <w:r>
        <w:t>D. x = 1</w:t>
      </w:r>
    </w:p>
    <w:p w14:paraId="2A4AF1E4">
      <w:pPr>
        <w:spacing w:line="240" w:lineRule="auto"/>
        <w:ind w:left="360" w:hanging="360"/>
        <w:jc w:val="both"/>
      </w:pPr>
    </w:p>
    <w:p w14:paraId="21E22D8A">
      <w:pPr>
        <w:spacing w:line="240" w:lineRule="auto"/>
        <w:ind w:left="360" w:hanging="360"/>
        <w:jc w:val="both"/>
      </w:pPr>
      <w:r>
        <w:t>12. What is the horizontal asymptote of f(x) = 3x / (x + 4)?</w:t>
      </w:r>
    </w:p>
    <w:p w14:paraId="65ACE9DA">
      <w:pPr>
        <w:spacing w:line="240" w:lineRule="auto"/>
        <w:ind w:left="360" w:hanging="360"/>
        <w:jc w:val="both"/>
      </w:pPr>
      <w:r>
        <w:t>A. y = 3</w:t>
      </w:r>
      <w:r>
        <w:tab/>
      </w:r>
      <w:r>
        <w:tab/>
      </w:r>
      <w:r>
        <w:t>B. y = 4</w:t>
      </w:r>
      <w:r>
        <w:tab/>
      </w:r>
      <w:r>
        <w:tab/>
      </w:r>
      <w:r>
        <w:t>C. y = 1</w:t>
      </w:r>
      <w:r>
        <w:tab/>
      </w:r>
      <w:r>
        <w:tab/>
      </w:r>
      <w:r>
        <w:t>D. y = -4</w:t>
      </w:r>
    </w:p>
    <w:p w14:paraId="0CCD2F93">
      <w:pPr>
        <w:spacing w:line="240" w:lineRule="auto"/>
        <w:ind w:left="360" w:hanging="360"/>
        <w:jc w:val="both"/>
      </w:pPr>
    </w:p>
    <w:p w14:paraId="3587CD17">
      <w:pPr>
        <w:spacing w:line="240" w:lineRule="auto"/>
        <w:ind w:left="360" w:hanging="360"/>
        <w:jc w:val="both"/>
      </w:pPr>
      <w:r>
        <w:t>13. The graph of f(x) = (x - 2) / (x + 1) will have a vertical asymptote at:</w:t>
      </w:r>
    </w:p>
    <w:p w14:paraId="29EA06CD">
      <w:pPr>
        <w:spacing w:line="240" w:lineRule="auto"/>
        <w:ind w:left="360" w:hanging="360"/>
        <w:jc w:val="both"/>
      </w:pPr>
      <w:r>
        <w:t>A. x = -1</w:t>
      </w:r>
      <w:r>
        <w:tab/>
      </w:r>
      <w:r>
        <w:tab/>
      </w:r>
      <w:r>
        <w:t>B. x = 2</w:t>
      </w:r>
      <w:r>
        <w:tab/>
      </w:r>
      <w:r>
        <w:tab/>
      </w:r>
      <w:r>
        <w:t>C. x = 1</w:t>
      </w:r>
      <w:r>
        <w:tab/>
      </w:r>
      <w:r>
        <w:tab/>
      </w:r>
      <w:r>
        <w:t>D. x = 0</w:t>
      </w:r>
    </w:p>
    <w:p w14:paraId="6957BFBE">
      <w:pPr>
        <w:spacing w:line="240" w:lineRule="auto"/>
        <w:ind w:left="360" w:hanging="360"/>
        <w:jc w:val="both"/>
      </w:pPr>
    </w:p>
    <w:p w14:paraId="3BCF54D9">
      <w:pPr>
        <w:spacing w:line="240" w:lineRule="auto"/>
        <w:ind w:left="360" w:hanging="360"/>
        <w:jc w:val="both"/>
      </w:pPr>
      <w:r>
        <w:t>14. Under what condition does a hole appear in the graph of f(x)?</w:t>
      </w:r>
    </w:p>
    <w:p w14:paraId="547BBF85">
      <w:pPr>
        <w:spacing w:line="240" w:lineRule="auto"/>
        <w:ind w:left="360" w:hanging="360"/>
        <w:jc w:val="both"/>
      </w:pPr>
      <w:r>
        <w:t>A. When the denominator equals 0 and cannot be canceled</w:t>
      </w:r>
    </w:p>
    <w:p w14:paraId="7DFC6329">
      <w:pPr>
        <w:spacing w:line="240" w:lineRule="auto"/>
        <w:ind w:left="360" w:hanging="360"/>
        <w:jc w:val="both"/>
      </w:pPr>
      <w:r>
        <w:t>B. When the numerator is 0</w:t>
      </w:r>
    </w:p>
    <w:p w14:paraId="4C1CC897">
      <w:pPr>
        <w:spacing w:line="240" w:lineRule="auto"/>
        <w:ind w:left="360" w:hanging="360"/>
        <w:jc w:val="both"/>
      </w:pPr>
      <w:r>
        <w:t>C. When a factor cancels from numerator and denominator</w:t>
      </w:r>
    </w:p>
    <w:p w14:paraId="387E3595">
      <w:pPr>
        <w:spacing w:line="240" w:lineRule="auto"/>
        <w:ind w:left="360" w:hanging="360"/>
        <w:jc w:val="both"/>
      </w:pPr>
      <w:r>
        <w:t>D. When x = 0</w:t>
      </w:r>
    </w:p>
    <w:p w14:paraId="3D3C2BFF">
      <w:pPr>
        <w:spacing w:line="240" w:lineRule="auto"/>
        <w:ind w:left="360" w:hanging="360"/>
        <w:jc w:val="both"/>
      </w:pPr>
    </w:p>
    <w:p w14:paraId="6F052DE1">
      <w:pPr>
        <w:spacing w:line="240" w:lineRule="auto"/>
        <w:ind w:left="360" w:hanging="360"/>
        <w:jc w:val="both"/>
      </w:pPr>
      <w:r>
        <w:t>15. Find the x-intercept of f(x) = (x - 4) / (x + 2).</w:t>
      </w:r>
    </w:p>
    <w:p w14:paraId="711813F5">
      <w:pPr>
        <w:spacing w:line="240" w:lineRule="auto"/>
        <w:ind w:left="360" w:hanging="360"/>
        <w:jc w:val="both"/>
      </w:pPr>
      <w:r>
        <w:t>A. (0, 0)</w:t>
      </w:r>
      <w:r>
        <w:tab/>
      </w:r>
      <w:r>
        <w:tab/>
      </w:r>
      <w:r>
        <w:t>B. (4,0)</w:t>
      </w:r>
      <w:r>
        <w:tab/>
      </w:r>
      <w:r>
        <w:tab/>
      </w:r>
      <w:r>
        <w:t>C. (-2,0)</w:t>
      </w:r>
      <w:r>
        <w:tab/>
      </w:r>
      <w:r>
        <w:tab/>
      </w:r>
      <w:r>
        <w:t>D. (2,0)</w:t>
      </w:r>
    </w:p>
    <w:p w14:paraId="688C8C82">
      <w:pPr>
        <w:spacing w:line="240" w:lineRule="auto"/>
        <w:ind w:left="0"/>
        <w:jc w:val="both"/>
      </w:pPr>
    </w:p>
    <w:p w14:paraId="189C8C20">
      <w:pPr>
        <w:spacing w:line="240" w:lineRule="auto"/>
        <w:ind w:left="0"/>
        <w:jc w:val="both"/>
      </w:pPr>
      <w:r>
        <w:t>16. Which function could have a vertical asymptote?</w:t>
      </w:r>
    </w:p>
    <w:p w14:paraId="05B662D4">
      <w:pPr>
        <w:spacing w:line="240" w:lineRule="auto"/>
        <w:ind w:left="0"/>
        <w:jc w:val="both"/>
      </w:pPr>
      <w:r>
        <w:t>A. ( f(x) = 3x )</w:t>
      </w:r>
      <w:r>
        <w:tab/>
      </w:r>
      <w:r>
        <w:tab/>
      </w:r>
      <w:r>
        <w:t>B. ( f(x) = x + 5 )</w:t>
      </w:r>
      <w:r>
        <w:tab/>
      </w:r>
      <w:r>
        <w:t>C. ( f(x) = 1 / x )</w:t>
      </w:r>
      <w:r>
        <w:tab/>
      </w:r>
      <w:r>
        <w:t>D. ( f(x) = x^2 + 1 )</w:t>
      </w:r>
    </w:p>
    <w:p w14:paraId="39F73616">
      <w:pPr>
        <w:spacing w:line="240" w:lineRule="auto"/>
        <w:ind w:left="360" w:hanging="360"/>
        <w:jc w:val="both"/>
      </w:pPr>
    </w:p>
    <w:p w14:paraId="29A8A9D6">
      <w:pPr>
        <w:spacing w:line="240" w:lineRule="auto"/>
        <w:ind w:left="360" w:hanging="360"/>
        <w:jc w:val="both"/>
      </w:pPr>
      <w:r>
        <w:t xml:space="preserve">17. Which of the following graphs represents a </w:t>
      </w:r>
      <w:r>
        <w:rPr>
          <w:b/>
          <w:bCs/>
        </w:rPr>
        <w:t>rational function</w:t>
      </w:r>
      <w:r>
        <w:t>?</w:t>
      </w:r>
    </w:p>
    <w:p w14:paraId="26F45B2D">
      <w:pPr>
        <w:spacing w:line="360" w:lineRule="auto"/>
        <w:jc w:val="both"/>
        <w:rPr>
          <w:b/>
          <w:bCs/>
        </w:rPr>
      </w:pPr>
    </w:p>
    <w:p w14:paraId="55040B92">
      <w:pPr>
        <w:spacing w:line="240" w:lineRule="auto"/>
        <w:ind w:left="360" w:hanging="360"/>
        <w:jc w:val="both"/>
      </w:pPr>
      <w:r>
        <w:t xml:space="preserve">A.                                                                     B. </w:t>
      </w:r>
    </w:p>
    <w:p w14:paraId="7D796FF2">
      <w:pPr>
        <w:spacing w:line="240" w:lineRule="auto"/>
        <w:ind w:left="360" w:hanging="360"/>
        <w:jc w:val="both"/>
      </w:pPr>
      <w:r>
        <w:drawing>
          <wp:anchor distT="0" distB="0" distL="114300" distR="114300" simplePos="0" relativeHeight="251759616" behindDoc="0" locked="0" layoutInCell="1" allowOverlap="1">
            <wp:simplePos x="0" y="0"/>
            <wp:positionH relativeFrom="column">
              <wp:posOffset>285750</wp:posOffset>
            </wp:positionH>
            <wp:positionV relativeFrom="paragraph">
              <wp:posOffset>167640</wp:posOffset>
            </wp:positionV>
            <wp:extent cx="2205355" cy="1390650"/>
            <wp:effectExtent l="0" t="0" r="0" b="0"/>
            <wp:wrapTopAndBottom/>
            <wp:docPr id="108" name="image82.png"/>
            <wp:cNvGraphicFramePr/>
            <a:graphic xmlns:a="http://schemas.openxmlformats.org/drawingml/2006/main">
              <a:graphicData uri="http://schemas.openxmlformats.org/drawingml/2006/picture">
                <pic:pic xmlns:pic="http://schemas.openxmlformats.org/drawingml/2006/picture">
                  <pic:nvPicPr>
                    <pic:cNvPr id="108" name="image82.png"/>
                    <pic:cNvPicPr preferRelativeResize="0"/>
                  </pic:nvPicPr>
                  <pic:blipFill>
                    <a:blip r:embed="rId96"/>
                    <a:srcRect/>
                    <a:stretch>
                      <a:fillRect/>
                    </a:stretch>
                  </pic:blipFill>
                  <pic:spPr>
                    <a:xfrm>
                      <a:off x="0" y="0"/>
                      <a:ext cx="2205038" cy="1390650"/>
                    </a:xfrm>
                    <a:prstGeom prst="rect">
                      <a:avLst/>
                    </a:prstGeom>
                  </pic:spPr>
                </pic:pic>
              </a:graphicData>
            </a:graphic>
          </wp:anchor>
        </w:drawing>
      </w:r>
      <w:r>
        <w:drawing>
          <wp:anchor distT="0" distB="0" distL="114300" distR="114300" simplePos="0" relativeHeight="251760640" behindDoc="0" locked="0" layoutInCell="1" allowOverlap="1">
            <wp:simplePos x="0" y="0"/>
            <wp:positionH relativeFrom="column">
              <wp:posOffset>3257550</wp:posOffset>
            </wp:positionH>
            <wp:positionV relativeFrom="paragraph">
              <wp:posOffset>171450</wp:posOffset>
            </wp:positionV>
            <wp:extent cx="2500630" cy="1390650"/>
            <wp:effectExtent l="0" t="0" r="0" b="0"/>
            <wp:wrapNone/>
            <wp:docPr id="145" name="image122.jpg" descr="B"/>
            <wp:cNvGraphicFramePr/>
            <a:graphic xmlns:a="http://schemas.openxmlformats.org/drawingml/2006/main">
              <a:graphicData uri="http://schemas.openxmlformats.org/drawingml/2006/picture">
                <pic:pic xmlns:pic="http://schemas.openxmlformats.org/drawingml/2006/picture">
                  <pic:nvPicPr>
                    <pic:cNvPr id="145" name="image122.jpg" descr="B"/>
                    <pic:cNvPicPr preferRelativeResize="0"/>
                  </pic:nvPicPr>
                  <pic:blipFill>
                    <a:blip r:embed="rId97"/>
                    <a:srcRect/>
                    <a:stretch>
                      <a:fillRect/>
                    </a:stretch>
                  </pic:blipFill>
                  <pic:spPr>
                    <a:xfrm>
                      <a:off x="0" y="0"/>
                      <a:ext cx="2500313" cy="1390650"/>
                    </a:xfrm>
                    <a:prstGeom prst="rect">
                      <a:avLst/>
                    </a:prstGeom>
                  </pic:spPr>
                </pic:pic>
              </a:graphicData>
            </a:graphic>
          </wp:anchor>
        </w:drawing>
      </w:r>
    </w:p>
    <w:p w14:paraId="139EA5E7">
      <w:pPr>
        <w:spacing w:line="240" w:lineRule="auto"/>
        <w:ind w:left="360" w:hanging="360"/>
        <w:jc w:val="both"/>
      </w:pPr>
    </w:p>
    <w:p w14:paraId="58243328">
      <w:pPr>
        <w:spacing w:line="240" w:lineRule="auto"/>
        <w:ind w:left="0"/>
        <w:jc w:val="both"/>
      </w:pPr>
    </w:p>
    <w:p w14:paraId="63DD1E07">
      <w:pPr>
        <w:spacing w:line="240" w:lineRule="auto"/>
        <w:ind w:left="360" w:hanging="360"/>
        <w:jc w:val="both"/>
      </w:pPr>
      <w:r>
        <w:t xml:space="preserve">C.                                                               D. </w:t>
      </w:r>
      <w:r>
        <w:drawing>
          <wp:anchor distT="0" distB="0" distL="114300" distR="114300" simplePos="0" relativeHeight="251761664" behindDoc="0" locked="0" layoutInCell="1" allowOverlap="1">
            <wp:simplePos x="0" y="0"/>
            <wp:positionH relativeFrom="column">
              <wp:posOffset>464820</wp:posOffset>
            </wp:positionH>
            <wp:positionV relativeFrom="paragraph">
              <wp:posOffset>213995</wp:posOffset>
            </wp:positionV>
            <wp:extent cx="1881505" cy="1047750"/>
            <wp:effectExtent l="0" t="0" r="0" b="0"/>
            <wp:wrapTopAndBottom/>
            <wp:docPr id="122" name="image97.png" descr="What Are Rational Functions?"/>
            <wp:cNvGraphicFramePr/>
            <a:graphic xmlns:a="http://schemas.openxmlformats.org/drawingml/2006/main">
              <a:graphicData uri="http://schemas.openxmlformats.org/drawingml/2006/picture">
                <pic:pic xmlns:pic="http://schemas.openxmlformats.org/drawingml/2006/picture">
                  <pic:nvPicPr>
                    <pic:cNvPr id="122" name="image97.png" descr="What Are Rational Functions?"/>
                    <pic:cNvPicPr preferRelativeResize="0"/>
                  </pic:nvPicPr>
                  <pic:blipFill>
                    <a:blip r:embed="rId98"/>
                    <a:srcRect/>
                    <a:stretch>
                      <a:fillRect/>
                    </a:stretch>
                  </pic:blipFill>
                  <pic:spPr>
                    <a:xfrm>
                      <a:off x="0" y="0"/>
                      <a:ext cx="1881188" cy="1047750"/>
                    </a:xfrm>
                    <a:prstGeom prst="rect">
                      <a:avLst/>
                    </a:prstGeom>
                  </pic:spPr>
                </pic:pic>
              </a:graphicData>
            </a:graphic>
          </wp:anchor>
        </w:drawing>
      </w:r>
    </w:p>
    <w:p w14:paraId="17F811E1">
      <w:pPr>
        <w:spacing w:line="360" w:lineRule="auto"/>
        <w:jc w:val="both"/>
        <w:rPr>
          <w:b/>
          <w:bCs/>
        </w:rPr>
      </w:pPr>
      <w:r>
        <w:drawing>
          <wp:anchor distT="0" distB="0" distL="114300" distR="114300" simplePos="0" relativeHeight="251762688" behindDoc="0" locked="0" layoutInCell="1" allowOverlap="1">
            <wp:simplePos x="0" y="0"/>
            <wp:positionH relativeFrom="column">
              <wp:posOffset>3305175</wp:posOffset>
            </wp:positionH>
            <wp:positionV relativeFrom="paragraph">
              <wp:posOffset>34290</wp:posOffset>
            </wp:positionV>
            <wp:extent cx="2400300" cy="1127760"/>
            <wp:effectExtent l="0" t="0" r="0" b="0"/>
            <wp:wrapTopAndBottom/>
            <wp:docPr id="52" name="image25.png" descr="Cubic Function | Definition, Equation &amp; Examples - Lesson | Study.com"/>
            <wp:cNvGraphicFramePr/>
            <a:graphic xmlns:a="http://schemas.openxmlformats.org/drawingml/2006/main">
              <a:graphicData uri="http://schemas.openxmlformats.org/drawingml/2006/picture">
                <pic:pic xmlns:pic="http://schemas.openxmlformats.org/drawingml/2006/picture">
                  <pic:nvPicPr>
                    <pic:cNvPr id="52" name="image25.png" descr="Cubic Function | Definition, Equation &amp; Examples - Lesson | Study.com"/>
                    <pic:cNvPicPr preferRelativeResize="0"/>
                  </pic:nvPicPr>
                  <pic:blipFill>
                    <a:blip r:embed="rId99"/>
                    <a:srcRect/>
                    <a:stretch>
                      <a:fillRect/>
                    </a:stretch>
                  </pic:blipFill>
                  <pic:spPr>
                    <a:xfrm>
                      <a:off x="0" y="0"/>
                      <a:ext cx="2400300" cy="1127745"/>
                    </a:xfrm>
                    <a:prstGeom prst="rect">
                      <a:avLst/>
                    </a:prstGeom>
                  </pic:spPr>
                </pic:pic>
              </a:graphicData>
            </a:graphic>
          </wp:anchor>
        </w:drawing>
      </w:r>
    </w:p>
    <w:p w14:paraId="52533E6E">
      <w:pPr>
        <w:spacing w:line="360" w:lineRule="auto"/>
        <w:ind w:left="0"/>
        <w:jc w:val="both"/>
        <w:rPr>
          <w:b/>
          <w:bCs/>
        </w:rPr>
      </w:pPr>
    </w:p>
    <w:p w14:paraId="0DC3D30C">
      <w:pPr>
        <w:spacing w:line="240" w:lineRule="auto"/>
        <w:ind w:left="360" w:hanging="360"/>
        <w:jc w:val="both"/>
      </w:pPr>
      <w:r>
        <w:t>18. Which rational function presents a graph with two vertical asymptotes?</w:t>
      </w:r>
    </w:p>
    <w:p w14:paraId="37C431D0">
      <w:pPr>
        <w:spacing w:line="240" w:lineRule="auto"/>
        <w:ind w:left="360" w:hanging="360"/>
        <w:jc w:val="both"/>
      </w:pPr>
      <w:r>
        <w:t>A. f(x) = (x + 1)(x - 2)</w:t>
      </w:r>
      <w:r>
        <w:tab/>
      </w:r>
      <w:r>
        <w:tab/>
      </w:r>
      <w:r>
        <w:t>C. f(x) = (x² + 1) / (x + 1)</w:t>
      </w:r>
    </w:p>
    <w:p w14:paraId="7F2FF2F8">
      <w:pPr>
        <w:spacing w:line="240" w:lineRule="auto"/>
        <w:ind w:left="360" w:hanging="360"/>
        <w:jc w:val="both"/>
      </w:pPr>
      <w:r>
        <w:t>B. f(x) = 1 / ((x + 1)(x - 2))</w:t>
      </w:r>
      <w:r>
        <w:tab/>
      </w:r>
      <w:r>
        <w:tab/>
      </w:r>
      <w:r>
        <w:t>D. f(x) = 1 / x²</w:t>
      </w:r>
    </w:p>
    <w:p w14:paraId="709F9CAD">
      <w:pPr>
        <w:spacing w:line="240" w:lineRule="auto"/>
        <w:ind w:left="360" w:hanging="360"/>
        <w:jc w:val="both"/>
      </w:pPr>
    </w:p>
    <w:p w14:paraId="6187AD96">
      <w:pPr>
        <w:spacing w:line="240" w:lineRule="auto"/>
        <w:ind w:left="360" w:hanging="360"/>
        <w:jc w:val="both"/>
        <w:rPr>
          <w:b/>
          <w:bCs/>
        </w:rPr>
      </w:pPr>
      <w:r>
        <w:t xml:space="preserve">19.  The cost C (in pesos) of producing x items of a product is given by C(x) = 500 + 20x. The average cost per item is given by A(x) = </w:t>
      </w:r>
    </w:p>
    <w:p w14:paraId="5E765960">
      <w:pPr>
        <w:spacing w:line="360" w:lineRule="auto"/>
        <w:jc w:val="both"/>
        <w:rPr>
          <w:b/>
          <w:bCs/>
        </w:rPr>
      </w:pPr>
    </w:p>
    <w:p w14:paraId="2FC06749">
      <w:pPr>
        <w:spacing w:line="240" w:lineRule="auto"/>
        <w:ind w:left="360" w:hanging="360"/>
        <w:jc w:val="both"/>
      </w:pPr>
      <m:oMath>
        <m:f>
          <m:fPr>
            <m:ctrlPr>
              <w:rPr>
                <w:rFonts w:ascii="Cambria Math" w:hAnsi="Cambria Math"/>
              </w:rPr>
            </m:ctrlPr>
          </m:fPr>
          <m:num>
            <m:r>
              <m:rPr/>
              <w:rPr>
                <w:rFonts w:ascii="Cambria Math" w:hAnsi="Cambria Math"/>
              </w:rPr>
              <m:t>C(x)</m:t>
            </m:r>
            <m:ctrlPr>
              <w:rPr>
                <w:rFonts w:ascii="Cambria Math" w:hAnsi="Cambria Math"/>
              </w:rPr>
            </m:ctrlPr>
          </m:num>
          <m:den>
            <m:r>
              <m:rPr/>
              <w:rPr>
                <w:rFonts w:ascii="Cambria Math" w:hAnsi="Cambria Math"/>
              </w:rPr>
              <m:t>x</m:t>
            </m:r>
            <m:ctrlPr>
              <w:rPr>
                <w:rFonts w:ascii="Cambria Math" w:hAnsi="Cambria Math"/>
              </w:rPr>
            </m:ctrlPr>
          </m:den>
        </m:f>
      </m:oMath>
      <w:r>
        <w:t xml:space="preserve"> = </w:t>
      </w:r>
      <m:oMath>
        <m:f>
          <m:fPr>
            <m:ctrlPr>
              <w:rPr>
                <w:rFonts w:ascii="Cambria Math" w:hAnsi="Cambria Math"/>
              </w:rPr>
            </m:ctrlPr>
          </m:fPr>
          <m:num>
            <m:r>
              <m:rPr/>
              <w:rPr>
                <w:rFonts w:ascii="Cambria Math" w:hAnsi="Cambria Math"/>
              </w:rPr>
              <m:t>500+20x</m:t>
            </m:r>
            <m:ctrlPr>
              <w:rPr>
                <w:rFonts w:ascii="Cambria Math" w:hAnsi="Cambria Math"/>
              </w:rPr>
            </m:ctrlPr>
          </m:num>
          <m:den>
            <m:r>
              <m:rPr/>
              <w:rPr>
                <w:rFonts w:ascii="Cambria Math" w:hAnsi="Cambria Math"/>
              </w:rPr>
              <m:t>x</m:t>
            </m:r>
            <m:ctrlPr>
              <w:rPr>
                <w:rFonts w:ascii="Cambria Math" w:hAnsi="Cambria Math"/>
              </w:rPr>
            </m:ctrlPr>
          </m:den>
        </m:f>
      </m:oMath>
      <w:r>
        <w:t>. How many items must be produced so that the average cost per item is Php 25?</w:t>
      </w:r>
    </w:p>
    <w:p w14:paraId="6F52437A">
      <w:pPr>
        <w:numPr>
          <w:ilvl w:val="0"/>
          <w:numId w:val="22"/>
        </w:numPr>
        <w:spacing w:line="240" w:lineRule="auto"/>
        <w:jc w:val="both"/>
      </w:pPr>
      <w:r>
        <w:t>x = 0</w:t>
      </w:r>
    </w:p>
    <w:p w14:paraId="54A6663A">
      <w:pPr>
        <w:numPr>
          <w:ilvl w:val="0"/>
          <w:numId w:val="22"/>
        </w:numPr>
        <w:spacing w:line="240" w:lineRule="auto"/>
        <w:jc w:val="both"/>
      </w:pPr>
      <w:r>
        <w:t>x = 1</w:t>
      </w:r>
    </w:p>
    <w:p w14:paraId="6492DA85">
      <w:pPr>
        <w:numPr>
          <w:ilvl w:val="0"/>
          <w:numId w:val="22"/>
        </w:numPr>
        <w:spacing w:line="240" w:lineRule="auto"/>
        <w:jc w:val="both"/>
      </w:pPr>
      <w:r>
        <w:t xml:space="preserve">x = 2 </w:t>
      </w:r>
    </w:p>
    <w:p w14:paraId="1F624D62">
      <w:pPr>
        <w:numPr>
          <w:ilvl w:val="0"/>
          <w:numId w:val="22"/>
        </w:numPr>
        <w:spacing w:line="240" w:lineRule="auto"/>
        <w:jc w:val="both"/>
      </w:pPr>
      <w:r>
        <w:t xml:space="preserve">No solution </w:t>
      </w:r>
    </w:p>
    <w:p w14:paraId="481128B2">
      <w:pPr>
        <w:spacing w:line="240" w:lineRule="auto"/>
        <w:ind w:left="0"/>
        <w:jc w:val="both"/>
      </w:pPr>
    </w:p>
    <w:p w14:paraId="2C9CBB10">
      <w:pPr>
        <w:spacing w:line="240" w:lineRule="auto"/>
        <w:ind w:left="0"/>
        <w:jc w:val="both"/>
        <w:rPr>
          <w:color w:val="0F1115"/>
        </w:rPr>
      </w:pPr>
      <w:r>
        <w:t xml:space="preserve">20. </w:t>
      </w:r>
      <w:r>
        <w:rPr>
          <w:color w:val="0F1115"/>
        </w:rPr>
        <w:t>A local baker sells special boxes of Pili Tarts. The baker's daily profit, p, in hundreds of Philippine Pesos, depends on the price, x, of one box of tarts in pesos. The profit is modeled by the function:</w:t>
      </w:r>
    </w:p>
    <w:p w14:paraId="6C5B0884">
      <w:pPr>
        <w:shd w:val="clear" w:color="auto" w:fill="FFFFFF"/>
        <w:spacing w:before="100" w:line="240" w:lineRule="auto"/>
        <w:ind w:left="3960" w:hanging="360"/>
        <w:jc w:val="both"/>
      </w:pPr>
      <w:r>
        <w:t xml:space="preserve">P(x) = </w:t>
      </w:r>
      <m:oMath>
        <m:f>
          <m:fPr>
            <m:ctrlPr>
              <w:rPr>
                <w:rFonts w:ascii="Cambria Math" w:hAnsi="Cambria Math"/>
              </w:rPr>
            </m:ctrlPr>
          </m:fPr>
          <m:num>
            <m:r>
              <m:rPr/>
              <w:rPr>
                <w:rFonts w:ascii="Cambria Math" w:hAnsi="Cambria Math"/>
              </w:rPr>
              <m:t>120</m:t>
            </m:r>
            <m:ctrlPr>
              <w:rPr>
                <w:rFonts w:ascii="Cambria Math" w:hAnsi="Cambria Math"/>
              </w:rPr>
            </m:ctrlPr>
          </m:num>
          <m:den>
            <m:r>
              <m:rPr/>
              <w:rPr>
                <w:rFonts w:ascii="Cambria Math" w:hAnsi="Cambria Math"/>
              </w:rPr>
              <m:t>x−4</m:t>
            </m:r>
            <m:ctrlPr>
              <w:rPr>
                <w:rFonts w:ascii="Cambria Math" w:hAnsi="Cambria Math"/>
              </w:rPr>
            </m:ctrlPr>
          </m:den>
        </m:f>
      </m:oMath>
      <w:r>
        <w:t xml:space="preserve"> + </w:t>
      </w:r>
      <m:oMath>
        <m:f>
          <m:fPr>
            <m:ctrlPr>
              <w:rPr>
                <w:rFonts w:ascii="Cambria Math" w:hAnsi="Cambria Math"/>
              </w:rPr>
            </m:ctrlPr>
          </m:fPr>
          <m:num>
            <m:r>
              <m:rPr/>
              <w:rPr>
                <w:rFonts w:ascii="Cambria Math" w:hAnsi="Cambria Math"/>
              </w:rPr>
              <m:t>180</m:t>
            </m:r>
            <m:ctrlPr>
              <w:rPr>
                <w:rFonts w:ascii="Cambria Math" w:hAnsi="Cambria Math"/>
              </w:rPr>
            </m:ctrlPr>
          </m:num>
          <m:den>
            <m:r>
              <m:rPr/>
              <w:rPr>
                <w:rFonts w:ascii="Cambria Math" w:hAnsi="Cambria Math"/>
              </w:rPr>
              <m:t>x − 60</m:t>
            </m:r>
            <m:ctrlPr>
              <w:rPr>
                <w:rFonts w:ascii="Cambria Math" w:hAnsi="Cambria Math"/>
              </w:rPr>
            </m:ctrlPr>
          </m:den>
        </m:f>
      </m:oMath>
      <w:r>
        <w:t xml:space="preserve"> - 10</w:t>
      </w:r>
    </w:p>
    <w:p w14:paraId="2B1016A3">
      <w:pPr>
        <w:shd w:val="clear" w:color="auto" w:fill="FFFFFF"/>
        <w:spacing w:before="240" w:after="240" w:line="240" w:lineRule="auto"/>
        <w:ind w:left="0"/>
        <w:jc w:val="both"/>
        <w:rPr>
          <w:color w:val="0F1115"/>
        </w:rPr>
      </w:pPr>
      <w:r>
        <w:rPr>
          <w:color w:val="0F1115"/>
        </w:rPr>
        <w:t xml:space="preserve">The baker wants to know the price points at which she will </w:t>
      </w:r>
      <w:r>
        <w:rPr>
          <w:b/>
          <w:bCs/>
          <w:color w:val="0F1115"/>
        </w:rPr>
        <w:t>break even</w:t>
      </w:r>
      <w:r>
        <w:rPr>
          <w:color w:val="0F1115"/>
        </w:rPr>
        <w:t>, meaning she makes zero profit (P(x)=0)</w:t>
      </w:r>
    </w:p>
    <w:p w14:paraId="51756C51">
      <w:pPr>
        <w:shd w:val="clear" w:color="auto" w:fill="FFFFFF"/>
        <w:spacing w:before="240" w:after="240" w:line="240" w:lineRule="auto"/>
        <w:ind w:left="0"/>
        <w:jc w:val="both"/>
        <w:rPr>
          <w:color w:val="0F1115"/>
        </w:rPr>
      </w:pPr>
      <w:r>
        <w:rPr>
          <w:color w:val="0F1115"/>
        </w:rPr>
        <w:t>Which of the following equations must be solved to find the break-even price(s) for a box of Pili Tarts?</w:t>
      </w:r>
      <w:r>
        <w:drawing>
          <wp:anchor distT="114300" distB="114300" distL="114300" distR="114300" simplePos="0" relativeHeight="251763712" behindDoc="0" locked="0" layoutInCell="1" allowOverlap="1">
            <wp:simplePos x="0" y="0"/>
            <wp:positionH relativeFrom="column">
              <wp:posOffset>-56515</wp:posOffset>
            </wp:positionH>
            <wp:positionV relativeFrom="paragraph">
              <wp:posOffset>523875</wp:posOffset>
            </wp:positionV>
            <wp:extent cx="1414780" cy="624840"/>
            <wp:effectExtent l="0" t="0" r="0" b="0"/>
            <wp:wrapNone/>
            <wp:docPr id="103" name="image80.png"/>
            <wp:cNvGraphicFramePr/>
            <a:graphic xmlns:a="http://schemas.openxmlformats.org/drawingml/2006/main">
              <a:graphicData uri="http://schemas.openxmlformats.org/drawingml/2006/picture">
                <pic:pic xmlns:pic="http://schemas.openxmlformats.org/drawingml/2006/picture">
                  <pic:nvPicPr>
                    <pic:cNvPr id="103" name="image80.png"/>
                    <pic:cNvPicPr preferRelativeResize="0"/>
                  </pic:nvPicPr>
                  <pic:blipFill>
                    <a:blip r:embed="rId100"/>
                    <a:srcRect/>
                    <a:stretch>
                      <a:fillRect/>
                    </a:stretch>
                  </pic:blipFill>
                  <pic:spPr>
                    <a:xfrm>
                      <a:off x="0" y="0"/>
                      <a:ext cx="1414463" cy="624568"/>
                    </a:xfrm>
                    <a:prstGeom prst="rect">
                      <a:avLst/>
                    </a:prstGeom>
                  </pic:spPr>
                </pic:pic>
              </a:graphicData>
            </a:graphic>
          </wp:anchor>
        </w:drawing>
      </w:r>
      <w:r>
        <w:drawing>
          <wp:anchor distT="114300" distB="114300" distL="114300" distR="114300" simplePos="0" relativeHeight="251764736" behindDoc="0" locked="0" layoutInCell="1" allowOverlap="1">
            <wp:simplePos x="0" y="0"/>
            <wp:positionH relativeFrom="column">
              <wp:posOffset>2066925</wp:posOffset>
            </wp:positionH>
            <wp:positionV relativeFrom="paragraph">
              <wp:posOffset>581025</wp:posOffset>
            </wp:positionV>
            <wp:extent cx="1700530" cy="518160"/>
            <wp:effectExtent l="0" t="0" r="0" b="0"/>
            <wp:wrapNone/>
            <wp:docPr id="153" name="image131.png"/>
            <wp:cNvGraphicFramePr/>
            <a:graphic xmlns:a="http://schemas.openxmlformats.org/drawingml/2006/main">
              <a:graphicData uri="http://schemas.openxmlformats.org/drawingml/2006/picture">
                <pic:pic xmlns:pic="http://schemas.openxmlformats.org/drawingml/2006/picture">
                  <pic:nvPicPr>
                    <pic:cNvPr id="153" name="image131.png"/>
                    <pic:cNvPicPr preferRelativeResize="0"/>
                  </pic:nvPicPr>
                  <pic:blipFill>
                    <a:blip r:embed="rId101"/>
                    <a:srcRect/>
                    <a:stretch>
                      <a:fillRect/>
                    </a:stretch>
                  </pic:blipFill>
                  <pic:spPr>
                    <a:xfrm>
                      <a:off x="0" y="0"/>
                      <a:ext cx="1700793" cy="518424"/>
                    </a:xfrm>
                    <a:prstGeom prst="rect">
                      <a:avLst/>
                    </a:prstGeom>
                  </pic:spPr>
                </pic:pic>
              </a:graphicData>
            </a:graphic>
          </wp:anchor>
        </w:drawing>
      </w:r>
    </w:p>
    <w:p w14:paraId="30F70A64">
      <w:pPr>
        <w:shd w:val="clear" w:color="auto" w:fill="FFFFFF"/>
        <w:spacing w:before="240" w:after="240" w:line="240" w:lineRule="auto"/>
        <w:ind w:left="1080" w:hanging="360"/>
        <w:jc w:val="both"/>
      </w:pPr>
    </w:p>
    <w:p w14:paraId="322FF77F">
      <w:pPr>
        <w:spacing w:line="360" w:lineRule="auto"/>
        <w:ind w:left="0"/>
        <w:jc w:val="both"/>
        <w:rPr>
          <w:b/>
          <w:bCs/>
        </w:rPr>
      </w:pPr>
      <w:r>
        <mc:AlternateContent>
          <mc:Choice Requires="wps">
            <w:drawing>
              <wp:anchor distT="114300" distB="114300" distL="114300" distR="114300" simplePos="0" relativeHeight="251765760" behindDoc="0" locked="0" layoutInCell="1" allowOverlap="1">
                <wp:simplePos x="0" y="0"/>
                <wp:positionH relativeFrom="column">
                  <wp:posOffset>428625</wp:posOffset>
                </wp:positionH>
                <wp:positionV relativeFrom="paragraph">
                  <wp:posOffset>178435</wp:posOffset>
                </wp:positionV>
                <wp:extent cx="190500" cy="190500"/>
                <wp:effectExtent l="0" t="0" r="0" b="0"/>
                <wp:wrapNone/>
                <wp:docPr id="18" name="Rectangle 18"/>
                <wp:cNvGraphicFramePr/>
                <a:graphic xmlns:a="http://schemas.openxmlformats.org/drawingml/2006/main">
                  <a:graphicData uri="http://schemas.microsoft.com/office/word/2010/wordprocessingShape">
                    <wps:wsp>
                      <wps:cNvSpPr/>
                      <wps:spPr>
                        <a:xfrm>
                          <a:off x="2389800" y="796600"/>
                          <a:ext cx="167100" cy="1476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34169E7">
                            <w:pPr>
                              <w:spacing w:line="240" w:lineRule="auto"/>
                              <w:ind w:left="0"/>
                              <w:jc w:val="center"/>
                            </w:pPr>
                          </w:p>
                        </w:txbxContent>
                      </wps:txbx>
                      <wps:bodyPr spcFirstLastPara="1" wrap="square" lIns="91425" tIns="91425" rIns="91425" bIns="91425" anchor="ctr" anchorCtr="0">
                        <a:noAutofit/>
                      </wps:bodyPr>
                    </wps:wsp>
                  </a:graphicData>
                </a:graphic>
              </wp:anchor>
            </w:drawing>
          </mc:Choice>
          <mc:Fallback>
            <w:pict>
              <v:rect id="Rectangle 18" o:spid="_x0000_s1026" o:spt="1" style="position:absolute;left:0pt;margin-left:33.75pt;margin-top:14.05pt;height:15pt;width:15pt;z-index:251765760;v-text-anchor:middle;mso-width-relative:page;mso-height-relative:page;" fillcolor="#FFFFFF" filled="t" stroked="t" coordsize="21600,21600" o:gfxdata="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wIVrSAAAABwEAAA8AAAAAAAAAAQAgAAAAIgAAAGRycy9kb3ducmV2Lnht&#10;bFBLAQIUABQAAAAIAIdO4kC1TqZeOAIAALQEAAAOAAAAAAAAAAEAIAAAACEBAABkcnMvZTJvRG9j&#10;LnhtbFBLBQYAAAAABgAGAFkBAADLBQAAAAA=&#10;">
                <v:fill on="t" focussize="0,0"/>
                <v:stroke color="#FFFFFF" joinstyle="round" startarrowwidth="narrow" startarrowlength="short" endarrowwidth="narrow" endarrowlength="short"/>
                <v:imagedata o:title=""/>
                <o:lock v:ext="edit" aspectratio="f"/>
                <v:textbox inset="7.1988188976378pt,7.1988188976378pt,7.1988188976378pt,7.1988188976378pt">
                  <w:txbxContent>
                    <w:p w14:paraId="434169E7">
                      <w:pPr>
                        <w:spacing w:line="240" w:lineRule="auto"/>
                        <w:ind w:left="0"/>
                        <w:jc w:val="center"/>
                      </w:pPr>
                    </w:p>
                  </w:txbxContent>
                </v:textbox>
              </v:rect>
            </w:pict>
          </mc:Fallback>
        </mc:AlternateContent>
      </w:r>
    </w:p>
    <w:p w14:paraId="5B606D04">
      <w:pPr>
        <w:spacing w:before="240" w:after="240" w:line="276" w:lineRule="auto"/>
        <w:ind w:left="0"/>
        <w:jc w:val="both"/>
        <w:rPr>
          <w:b/>
          <w:bCs/>
        </w:rPr>
      </w:pPr>
    </w:p>
    <w:p w14:paraId="6D44B24F">
      <w:pPr>
        <w:spacing w:before="240" w:after="240" w:line="276" w:lineRule="auto"/>
        <w:ind w:left="0"/>
        <w:jc w:val="both"/>
      </w:pPr>
    </w:p>
    <w:p w14:paraId="6D5C3A28">
      <w:pPr>
        <w:spacing w:before="240" w:after="240" w:line="276" w:lineRule="auto"/>
        <w:ind w:left="0"/>
        <w:jc w:val="both"/>
      </w:pPr>
    </w:p>
    <w:p w14:paraId="4270C080">
      <w:pPr>
        <w:spacing w:before="240" w:after="240" w:line="276" w:lineRule="auto"/>
        <w:ind w:left="0"/>
        <w:jc w:val="both"/>
      </w:pPr>
    </w:p>
    <w:p w14:paraId="7A8153D1">
      <w:pPr>
        <w:spacing w:before="240" w:after="240" w:line="276" w:lineRule="auto"/>
        <w:ind w:left="0"/>
        <w:jc w:val="both"/>
      </w:pPr>
    </w:p>
    <w:p w14:paraId="08778243">
      <w:pPr>
        <w:spacing w:before="240" w:after="240" w:line="276" w:lineRule="auto"/>
        <w:ind w:left="0"/>
        <w:jc w:val="both"/>
        <w:rPr>
          <w:b/>
          <w:bCs/>
        </w:rPr>
      </w:pPr>
      <w:r>
        <w:rPr>
          <w:b/>
          <w:bCs/>
        </w:rPr>
        <w:t>ANSWER KEY</w:t>
      </w:r>
    </w:p>
    <w:p w14:paraId="01ED9D94">
      <w:pPr>
        <w:spacing w:before="240" w:after="240" w:line="276" w:lineRule="auto"/>
        <w:jc w:val="both"/>
      </w:pPr>
      <w:r>
        <w:t xml:space="preserve">1. B   2. B   3. A  4. D  5. A  6. A  7. A  8. B  9. B  10. B  </w:t>
      </w:r>
    </w:p>
    <w:p w14:paraId="149A849C">
      <w:pPr>
        <w:spacing w:before="240" w:after="240" w:line="276" w:lineRule="auto"/>
        <w:jc w:val="both"/>
      </w:pPr>
      <w:r>
        <w:t>11. C  12. A  13. A  14. C  15. B  16. C  17. C  18. B  19. D  20. B</w:t>
      </w:r>
    </w:p>
    <w:p w14:paraId="3A4642FD">
      <w:pPr>
        <w:spacing w:before="240" w:after="240" w:line="276" w:lineRule="auto"/>
        <w:jc w:val="both"/>
      </w:pPr>
      <w:r>
        <w:t xml:space="preserve"> </w:t>
      </w:r>
    </w:p>
    <w:p w14:paraId="329911D7">
      <w:pPr>
        <w:spacing w:before="240" w:after="240" w:line="276" w:lineRule="auto"/>
        <w:jc w:val="both"/>
      </w:pPr>
    </w:p>
    <w:p w14:paraId="1797D2EC">
      <w:pPr>
        <w:spacing w:before="240" w:after="240" w:line="276" w:lineRule="auto"/>
        <w:jc w:val="both"/>
      </w:pPr>
    </w:p>
    <w:p w14:paraId="4A2791AE">
      <w:pPr>
        <w:spacing w:before="240" w:after="240" w:line="276" w:lineRule="auto"/>
        <w:ind w:left="2881" w:firstLine="718"/>
        <w:rPr>
          <w:b/>
          <w:bCs/>
        </w:rPr>
      </w:pPr>
    </w:p>
    <w:p w14:paraId="123B7B9E">
      <w:pPr>
        <w:spacing w:before="240" w:after="240" w:line="276" w:lineRule="auto"/>
        <w:ind w:left="2881" w:firstLine="718"/>
        <w:rPr>
          <w:b/>
          <w:bCs/>
        </w:rPr>
      </w:pPr>
    </w:p>
    <w:p w14:paraId="5FCA1449">
      <w:pPr>
        <w:spacing w:before="240" w:after="240" w:line="276" w:lineRule="auto"/>
        <w:ind w:left="2881" w:firstLine="718"/>
        <w:rPr>
          <w:b/>
          <w:bCs/>
        </w:rPr>
      </w:pPr>
    </w:p>
    <w:p w14:paraId="17EAC3B4">
      <w:pPr>
        <w:spacing w:before="240" w:after="240" w:line="276" w:lineRule="auto"/>
        <w:ind w:left="2881" w:firstLine="718"/>
        <w:rPr>
          <w:b/>
          <w:bCs/>
        </w:rPr>
      </w:pPr>
      <w:r>
        <w:rPr>
          <w:b/>
          <w:bCs/>
        </w:rPr>
        <w:t>APPENDIX J</w:t>
      </w:r>
    </w:p>
    <w:p w14:paraId="1A2FE884">
      <w:pPr>
        <w:spacing w:before="240" w:after="240" w:line="276" w:lineRule="auto"/>
        <w:ind w:left="0"/>
        <w:jc w:val="center"/>
        <w:rPr>
          <w:b/>
          <w:bCs/>
        </w:rPr>
      </w:pPr>
      <w:r>
        <w:rPr>
          <w:b/>
          <w:bCs/>
        </w:rPr>
        <w:t xml:space="preserve">ACCOMPLISHED TEST INSTRUMENT USED IN THE PRE TEST AND POST TEST </w:t>
      </w:r>
      <w:r>
        <w:drawing>
          <wp:anchor distT="114300" distB="114300" distL="114300" distR="114300" simplePos="0" relativeHeight="251766784" behindDoc="0" locked="0" layoutInCell="1" allowOverlap="1">
            <wp:simplePos x="0" y="0"/>
            <wp:positionH relativeFrom="column">
              <wp:posOffset>635</wp:posOffset>
            </wp:positionH>
            <wp:positionV relativeFrom="paragraph">
              <wp:posOffset>438150</wp:posOffset>
            </wp:positionV>
            <wp:extent cx="5708015" cy="4076700"/>
            <wp:effectExtent l="0" t="0" r="0" b="0"/>
            <wp:wrapNone/>
            <wp:docPr id="126" name="image138.jpg"/>
            <wp:cNvGraphicFramePr/>
            <a:graphic xmlns:a="http://schemas.openxmlformats.org/drawingml/2006/main">
              <a:graphicData uri="http://schemas.openxmlformats.org/drawingml/2006/picture">
                <pic:pic xmlns:pic="http://schemas.openxmlformats.org/drawingml/2006/picture">
                  <pic:nvPicPr>
                    <pic:cNvPr id="126" name="image138.jpg"/>
                    <pic:cNvPicPr preferRelativeResize="0"/>
                  </pic:nvPicPr>
                  <pic:blipFill>
                    <a:blip r:embed="rId102"/>
                    <a:srcRect/>
                    <a:stretch>
                      <a:fillRect/>
                    </a:stretch>
                  </pic:blipFill>
                  <pic:spPr>
                    <a:xfrm>
                      <a:off x="0" y="0"/>
                      <a:ext cx="5707917" cy="4076700"/>
                    </a:xfrm>
                    <a:prstGeom prst="rect">
                      <a:avLst/>
                    </a:prstGeom>
                  </pic:spPr>
                </pic:pic>
              </a:graphicData>
            </a:graphic>
          </wp:anchor>
        </w:drawing>
      </w:r>
    </w:p>
    <w:p w14:paraId="7B53CC17">
      <w:pPr>
        <w:spacing w:before="240" w:after="240" w:line="276" w:lineRule="auto"/>
        <w:jc w:val="both"/>
      </w:pPr>
    </w:p>
    <w:p w14:paraId="1E0D1666">
      <w:pPr>
        <w:spacing w:before="240" w:after="240" w:line="276" w:lineRule="auto"/>
        <w:jc w:val="both"/>
      </w:pPr>
    </w:p>
    <w:p w14:paraId="64737E76">
      <w:pPr>
        <w:spacing w:before="240" w:after="240" w:line="276" w:lineRule="auto"/>
        <w:jc w:val="both"/>
      </w:pPr>
    </w:p>
    <w:p w14:paraId="6812D620">
      <w:pPr>
        <w:spacing w:before="240" w:after="240" w:line="276" w:lineRule="auto"/>
        <w:jc w:val="both"/>
      </w:pPr>
    </w:p>
    <w:p w14:paraId="6EAD928D">
      <w:pPr>
        <w:spacing w:before="240" w:after="240" w:line="276" w:lineRule="auto"/>
        <w:jc w:val="both"/>
      </w:pPr>
    </w:p>
    <w:p w14:paraId="232D0C77">
      <w:pPr>
        <w:spacing w:before="240" w:after="240" w:line="276" w:lineRule="auto"/>
        <w:jc w:val="both"/>
      </w:pPr>
    </w:p>
    <w:p w14:paraId="1A2DBDDE">
      <w:pPr>
        <w:spacing w:before="240" w:after="240" w:line="276" w:lineRule="auto"/>
        <w:jc w:val="both"/>
      </w:pPr>
    </w:p>
    <w:p w14:paraId="3AE8E112">
      <w:pPr>
        <w:spacing w:before="240" w:after="240" w:line="276" w:lineRule="auto"/>
        <w:jc w:val="both"/>
      </w:pPr>
    </w:p>
    <w:p w14:paraId="18697FEA">
      <w:pPr>
        <w:spacing w:before="240" w:after="240" w:line="276" w:lineRule="auto"/>
        <w:jc w:val="both"/>
      </w:pPr>
    </w:p>
    <w:p w14:paraId="25495F7D">
      <w:pPr>
        <w:spacing w:before="240" w:after="240" w:line="276" w:lineRule="auto"/>
        <w:jc w:val="both"/>
      </w:pPr>
    </w:p>
    <w:p w14:paraId="0C7B32D2">
      <w:pPr>
        <w:spacing w:before="240" w:after="240" w:line="276" w:lineRule="auto"/>
        <w:jc w:val="both"/>
      </w:pPr>
      <w:r>
        <w:drawing>
          <wp:anchor distT="114300" distB="114300" distL="114300" distR="114300" simplePos="0" relativeHeight="251767808" behindDoc="0" locked="0" layoutInCell="1" allowOverlap="1">
            <wp:simplePos x="0" y="0"/>
            <wp:positionH relativeFrom="column">
              <wp:posOffset>0</wp:posOffset>
            </wp:positionH>
            <wp:positionV relativeFrom="paragraph">
              <wp:posOffset>458470</wp:posOffset>
            </wp:positionV>
            <wp:extent cx="5708015" cy="3594100"/>
            <wp:effectExtent l="0" t="0" r="0" b="0"/>
            <wp:wrapNone/>
            <wp:docPr id="45" name="image42.jpg"/>
            <wp:cNvGraphicFramePr/>
            <a:graphic xmlns:a="http://schemas.openxmlformats.org/drawingml/2006/main">
              <a:graphicData uri="http://schemas.openxmlformats.org/drawingml/2006/picture">
                <pic:pic xmlns:pic="http://schemas.openxmlformats.org/drawingml/2006/picture">
                  <pic:nvPicPr>
                    <pic:cNvPr id="45" name="image42.jpg"/>
                    <pic:cNvPicPr preferRelativeResize="0"/>
                  </pic:nvPicPr>
                  <pic:blipFill>
                    <a:blip r:embed="rId103"/>
                    <a:srcRect/>
                    <a:stretch>
                      <a:fillRect/>
                    </a:stretch>
                  </pic:blipFill>
                  <pic:spPr>
                    <a:xfrm>
                      <a:off x="0" y="0"/>
                      <a:ext cx="5707917" cy="3594100"/>
                    </a:xfrm>
                    <a:prstGeom prst="rect">
                      <a:avLst/>
                    </a:prstGeom>
                  </pic:spPr>
                </pic:pic>
              </a:graphicData>
            </a:graphic>
          </wp:anchor>
        </w:drawing>
      </w:r>
    </w:p>
    <w:p w14:paraId="043151E9">
      <w:pPr>
        <w:spacing w:before="240" w:after="240" w:line="276" w:lineRule="auto"/>
        <w:jc w:val="both"/>
      </w:pPr>
    </w:p>
    <w:p w14:paraId="79A1B3C2">
      <w:pPr>
        <w:spacing w:before="240" w:after="240" w:line="276" w:lineRule="auto"/>
        <w:jc w:val="both"/>
      </w:pPr>
    </w:p>
    <w:p w14:paraId="7AC216C6">
      <w:pPr>
        <w:spacing w:before="240" w:after="240" w:line="276" w:lineRule="auto"/>
        <w:jc w:val="both"/>
      </w:pPr>
    </w:p>
    <w:p w14:paraId="0F48A63E">
      <w:pPr>
        <w:spacing w:before="240" w:after="240" w:line="276" w:lineRule="auto"/>
        <w:jc w:val="both"/>
      </w:pPr>
    </w:p>
    <w:p w14:paraId="3CE1BEF3">
      <w:pPr>
        <w:spacing w:before="240" w:after="240" w:line="276" w:lineRule="auto"/>
        <w:jc w:val="both"/>
      </w:pPr>
    </w:p>
    <w:p w14:paraId="747C01F9">
      <w:pPr>
        <w:spacing w:before="240" w:after="240" w:line="276" w:lineRule="auto"/>
        <w:jc w:val="both"/>
      </w:pPr>
    </w:p>
    <w:p w14:paraId="002CE942">
      <w:pPr>
        <w:spacing w:before="240" w:after="240" w:line="276" w:lineRule="auto"/>
        <w:jc w:val="both"/>
      </w:pPr>
    </w:p>
    <w:p w14:paraId="6B0D69CC">
      <w:pPr>
        <w:spacing w:before="240" w:after="240" w:line="276" w:lineRule="auto"/>
        <w:jc w:val="both"/>
      </w:pPr>
    </w:p>
    <w:p w14:paraId="2993AFF0">
      <w:pPr>
        <w:spacing w:before="240" w:after="240" w:line="276" w:lineRule="auto"/>
        <w:jc w:val="both"/>
      </w:pPr>
    </w:p>
    <w:p w14:paraId="5481C625">
      <w:pPr>
        <w:spacing w:before="240" w:after="240" w:line="276" w:lineRule="auto"/>
        <w:jc w:val="both"/>
      </w:pPr>
    </w:p>
    <w:p w14:paraId="5BB77993">
      <w:pPr>
        <w:spacing w:before="240" w:after="240" w:line="276" w:lineRule="auto"/>
        <w:jc w:val="both"/>
      </w:pPr>
    </w:p>
    <w:p w14:paraId="728A44A9">
      <w:pPr>
        <w:spacing w:before="240" w:after="240" w:line="276" w:lineRule="auto"/>
        <w:jc w:val="both"/>
      </w:pPr>
      <w:r>
        <w:drawing>
          <wp:anchor distT="114300" distB="114300" distL="114300" distR="114300" simplePos="0" relativeHeight="251768832" behindDoc="0" locked="0" layoutInCell="1" allowOverlap="1">
            <wp:simplePos x="0" y="0"/>
            <wp:positionH relativeFrom="column">
              <wp:posOffset>133350</wp:posOffset>
            </wp:positionH>
            <wp:positionV relativeFrom="paragraph">
              <wp:posOffset>114300</wp:posOffset>
            </wp:positionV>
            <wp:extent cx="5708015" cy="3873500"/>
            <wp:effectExtent l="0" t="0" r="0" b="0"/>
            <wp:wrapNone/>
            <wp:docPr id="65" name="image75.jpg"/>
            <wp:cNvGraphicFramePr/>
            <a:graphic xmlns:a="http://schemas.openxmlformats.org/drawingml/2006/main">
              <a:graphicData uri="http://schemas.openxmlformats.org/drawingml/2006/picture">
                <pic:pic xmlns:pic="http://schemas.openxmlformats.org/drawingml/2006/picture">
                  <pic:nvPicPr>
                    <pic:cNvPr id="65" name="image75.jpg"/>
                    <pic:cNvPicPr preferRelativeResize="0"/>
                  </pic:nvPicPr>
                  <pic:blipFill>
                    <a:blip r:embed="rId104"/>
                    <a:srcRect/>
                    <a:stretch>
                      <a:fillRect/>
                    </a:stretch>
                  </pic:blipFill>
                  <pic:spPr>
                    <a:xfrm>
                      <a:off x="0" y="0"/>
                      <a:ext cx="5707917" cy="3873500"/>
                    </a:xfrm>
                    <a:prstGeom prst="rect">
                      <a:avLst/>
                    </a:prstGeom>
                  </pic:spPr>
                </pic:pic>
              </a:graphicData>
            </a:graphic>
          </wp:anchor>
        </w:drawing>
      </w:r>
    </w:p>
    <w:p w14:paraId="296B01A7">
      <w:pPr>
        <w:spacing w:before="240" w:after="240" w:line="276" w:lineRule="auto"/>
        <w:jc w:val="both"/>
      </w:pPr>
    </w:p>
    <w:p w14:paraId="6A2F32BA">
      <w:pPr>
        <w:spacing w:before="240" w:after="240" w:line="276" w:lineRule="auto"/>
        <w:jc w:val="both"/>
      </w:pPr>
    </w:p>
    <w:p w14:paraId="2FF877EB">
      <w:pPr>
        <w:spacing w:before="240" w:after="240" w:line="276" w:lineRule="auto"/>
        <w:jc w:val="both"/>
      </w:pPr>
    </w:p>
    <w:p w14:paraId="23317744">
      <w:pPr>
        <w:spacing w:before="240" w:after="240" w:line="276" w:lineRule="auto"/>
        <w:jc w:val="both"/>
      </w:pPr>
    </w:p>
    <w:p w14:paraId="2BAB126C">
      <w:pPr>
        <w:spacing w:before="240" w:after="240" w:line="276" w:lineRule="auto"/>
        <w:jc w:val="both"/>
      </w:pPr>
    </w:p>
    <w:p w14:paraId="5D3BBDDE">
      <w:pPr>
        <w:spacing w:before="240" w:after="240" w:line="276" w:lineRule="auto"/>
        <w:jc w:val="both"/>
      </w:pPr>
    </w:p>
    <w:p w14:paraId="5E73C960">
      <w:pPr>
        <w:spacing w:before="240" w:after="240" w:line="276" w:lineRule="auto"/>
        <w:jc w:val="both"/>
      </w:pPr>
    </w:p>
    <w:p w14:paraId="3A899450">
      <w:pPr>
        <w:spacing w:before="240" w:after="240" w:line="276" w:lineRule="auto"/>
        <w:jc w:val="both"/>
      </w:pPr>
    </w:p>
    <w:p w14:paraId="2B7BF2B3">
      <w:pPr>
        <w:spacing w:before="240" w:after="240" w:line="276" w:lineRule="auto"/>
        <w:jc w:val="both"/>
      </w:pPr>
    </w:p>
    <w:p w14:paraId="719087C6">
      <w:pPr>
        <w:spacing w:before="240" w:after="240" w:line="276" w:lineRule="auto"/>
        <w:jc w:val="both"/>
      </w:pPr>
    </w:p>
    <w:p w14:paraId="05B8EBB8">
      <w:pPr>
        <w:spacing w:before="240" w:after="240" w:line="276" w:lineRule="auto"/>
        <w:jc w:val="both"/>
      </w:pPr>
      <w:r>
        <w:drawing>
          <wp:anchor distT="114300" distB="114300" distL="114300" distR="114300" simplePos="0" relativeHeight="251769856" behindDoc="0" locked="0" layoutInCell="1" allowOverlap="1">
            <wp:simplePos x="0" y="0"/>
            <wp:positionH relativeFrom="column">
              <wp:posOffset>200025</wp:posOffset>
            </wp:positionH>
            <wp:positionV relativeFrom="paragraph">
              <wp:posOffset>146685</wp:posOffset>
            </wp:positionV>
            <wp:extent cx="5708015" cy="3632200"/>
            <wp:effectExtent l="0" t="0" r="0" b="0"/>
            <wp:wrapNone/>
            <wp:docPr id="54" name="image49.jpg"/>
            <wp:cNvGraphicFramePr/>
            <a:graphic xmlns:a="http://schemas.openxmlformats.org/drawingml/2006/main">
              <a:graphicData uri="http://schemas.openxmlformats.org/drawingml/2006/picture">
                <pic:pic xmlns:pic="http://schemas.openxmlformats.org/drawingml/2006/picture">
                  <pic:nvPicPr>
                    <pic:cNvPr id="54" name="image49.jpg"/>
                    <pic:cNvPicPr preferRelativeResize="0"/>
                  </pic:nvPicPr>
                  <pic:blipFill>
                    <a:blip r:embed="rId105"/>
                    <a:srcRect/>
                    <a:stretch>
                      <a:fillRect/>
                    </a:stretch>
                  </pic:blipFill>
                  <pic:spPr>
                    <a:xfrm>
                      <a:off x="0" y="0"/>
                      <a:ext cx="5707917" cy="3632200"/>
                    </a:xfrm>
                    <a:prstGeom prst="rect">
                      <a:avLst/>
                    </a:prstGeom>
                  </pic:spPr>
                </pic:pic>
              </a:graphicData>
            </a:graphic>
          </wp:anchor>
        </w:drawing>
      </w:r>
    </w:p>
    <w:p w14:paraId="444B7027">
      <w:pPr>
        <w:spacing w:before="240" w:after="240" w:line="276" w:lineRule="auto"/>
        <w:jc w:val="both"/>
      </w:pPr>
    </w:p>
    <w:p w14:paraId="709B3B81">
      <w:pPr>
        <w:spacing w:before="240" w:after="240" w:line="276" w:lineRule="auto"/>
        <w:jc w:val="both"/>
      </w:pPr>
    </w:p>
    <w:p w14:paraId="4C5382EE">
      <w:pPr>
        <w:spacing w:before="240" w:after="240" w:line="276" w:lineRule="auto"/>
        <w:jc w:val="both"/>
      </w:pPr>
    </w:p>
    <w:p w14:paraId="06493740">
      <w:pPr>
        <w:spacing w:before="240" w:after="240" w:line="276" w:lineRule="auto"/>
        <w:jc w:val="both"/>
      </w:pPr>
    </w:p>
    <w:p w14:paraId="78FE2860">
      <w:pPr>
        <w:spacing w:before="240" w:after="240" w:line="276" w:lineRule="auto"/>
        <w:jc w:val="both"/>
      </w:pPr>
    </w:p>
    <w:p w14:paraId="16DA1A79">
      <w:pPr>
        <w:spacing w:before="240" w:after="240" w:line="276" w:lineRule="auto"/>
        <w:jc w:val="both"/>
      </w:pPr>
    </w:p>
    <w:p w14:paraId="77F0F0A4">
      <w:pPr>
        <w:spacing w:before="240" w:after="240" w:line="276" w:lineRule="auto"/>
        <w:jc w:val="both"/>
      </w:pPr>
    </w:p>
    <w:p w14:paraId="76DF81AB">
      <w:pPr>
        <w:spacing w:before="240" w:after="240" w:line="276" w:lineRule="auto"/>
        <w:jc w:val="both"/>
      </w:pPr>
    </w:p>
    <w:p w14:paraId="0A1B172D">
      <w:pPr>
        <w:spacing w:before="240" w:after="240" w:line="276" w:lineRule="auto"/>
        <w:jc w:val="both"/>
      </w:pPr>
    </w:p>
    <w:p w14:paraId="6A17A0D0">
      <w:pPr>
        <w:spacing w:before="240" w:after="240" w:line="276" w:lineRule="auto"/>
        <w:jc w:val="both"/>
      </w:pPr>
    </w:p>
    <w:p w14:paraId="5D5F4D00">
      <w:pPr>
        <w:spacing w:before="240" w:after="240" w:line="276" w:lineRule="auto"/>
        <w:jc w:val="both"/>
      </w:pPr>
    </w:p>
    <w:p w14:paraId="570283AA">
      <w:pPr>
        <w:spacing w:before="240" w:after="240" w:line="276" w:lineRule="auto"/>
        <w:jc w:val="both"/>
      </w:pPr>
    </w:p>
    <w:p w14:paraId="644264D0">
      <w:pPr>
        <w:pStyle w:val="2"/>
        <w:spacing w:before="0" w:after="127" w:line="345" w:lineRule="auto"/>
        <w:ind w:left="0" w:right="2275"/>
        <w:jc w:val="center"/>
        <w:rPr>
          <w:rFonts w:ascii="Times New Roman" w:hAnsi="Times New Roman" w:eastAsia="Times New Roman" w:cs="Times New Roman"/>
          <w:color w:val="000000"/>
          <w:sz w:val="24"/>
          <w:szCs w:val="24"/>
        </w:rPr>
      </w:pPr>
      <w:bookmarkStart w:id="83" w:name="_p7plcqo2cfbf" w:colFirst="0" w:colLast="0"/>
      <w:bookmarkEnd w:id="83"/>
      <w:r>
        <w:rPr>
          <w:rFonts w:ascii="Times New Roman" w:hAnsi="Times New Roman" w:eastAsia="Times New Roman" w:cs="Times New Roman"/>
          <w:b/>
          <w:bCs/>
          <w:color w:val="000000"/>
          <w:sz w:val="24"/>
          <w:szCs w:val="24"/>
        </w:rPr>
        <w:t xml:space="preserve">                                APPENDIX K</w:t>
      </w:r>
    </w:p>
    <w:p w14:paraId="1E85018A">
      <w:pPr>
        <w:pStyle w:val="2"/>
        <w:spacing w:before="0" w:after="127" w:line="345" w:lineRule="auto"/>
        <w:ind w:left="2213" w:right="2275"/>
        <w:jc w:val="both"/>
        <w:rPr>
          <w:rFonts w:ascii="Times New Roman" w:hAnsi="Times New Roman" w:eastAsia="Times New Roman" w:cs="Times New Roman"/>
          <w:sz w:val="24"/>
          <w:szCs w:val="24"/>
        </w:rPr>
      </w:pPr>
      <w:bookmarkStart w:id="84" w:name="_2au2bf1ywzy6" w:colFirst="0" w:colLast="0"/>
      <w:bookmarkEnd w:id="84"/>
      <w:r>
        <w:rPr>
          <w:rFonts w:ascii="Times New Roman" w:hAnsi="Times New Roman" w:eastAsia="Times New Roman" w:cs="Times New Roman"/>
          <w:b/>
          <w:bCs/>
          <w:color w:val="000000"/>
          <w:sz w:val="24"/>
          <w:szCs w:val="24"/>
        </w:rPr>
        <w:t xml:space="preserve">PROGRAM CODE DOCUMENTATION </w:t>
      </w:r>
    </w:p>
    <w:p w14:paraId="279DFDFD">
      <w:pPr>
        <w:spacing w:before="240" w:after="240" w:line="276" w:lineRule="auto"/>
        <w:jc w:val="both"/>
      </w:pPr>
      <w:r>
        <w:drawing>
          <wp:anchor distT="0" distB="0" distL="114300" distR="114300" simplePos="0" relativeHeight="251770880" behindDoc="0" locked="0" layoutInCell="1" allowOverlap="1">
            <wp:simplePos x="0" y="0"/>
            <wp:positionH relativeFrom="column">
              <wp:posOffset>3042920</wp:posOffset>
            </wp:positionH>
            <wp:positionV relativeFrom="paragraph">
              <wp:posOffset>66675</wp:posOffset>
            </wp:positionV>
            <wp:extent cx="3243580" cy="4171950"/>
            <wp:effectExtent l="0" t="0" r="0" b="0"/>
            <wp:wrapNone/>
            <wp:docPr id="70" name="image10.png"/>
            <wp:cNvGraphicFramePr/>
            <a:graphic xmlns:a="http://schemas.openxmlformats.org/drawingml/2006/main">
              <a:graphicData uri="http://schemas.openxmlformats.org/drawingml/2006/picture">
                <pic:pic xmlns:pic="http://schemas.openxmlformats.org/drawingml/2006/picture">
                  <pic:nvPicPr>
                    <pic:cNvPr id="70" name="image10.png"/>
                    <pic:cNvPicPr preferRelativeResize="0"/>
                  </pic:nvPicPr>
                  <pic:blipFill>
                    <a:blip r:embed="rId106"/>
                    <a:srcRect/>
                    <a:stretch>
                      <a:fillRect/>
                    </a:stretch>
                  </pic:blipFill>
                  <pic:spPr>
                    <a:xfrm>
                      <a:off x="0" y="0"/>
                      <a:ext cx="3243263" cy="4171950"/>
                    </a:xfrm>
                    <a:prstGeom prst="rect">
                      <a:avLst/>
                    </a:prstGeom>
                  </pic:spPr>
                </pic:pic>
              </a:graphicData>
            </a:graphic>
          </wp:anchor>
        </w:drawing>
      </w:r>
      <w:r>
        <w:drawing>
          <wp:anchor distT="0" distB="0" distL="114300" distR="114300" simplePos="0" relativeHeight="251771904" behindDoc="0" locked="0" layoutInCell="1" allowOverlap="1">
            <wp:simplePos x="0" y="0"/>
            <wp:positionH relativeFrom="column">
              <wp:posOffset>-542290</wp:posOffset>
            </wp:positionH>
            <wp:positionV relativeFrom="paragraph">
              <wp:posOffset>66675</wp:posOffset>
            </wp:positionV>
            <wp:extent cx="4091305" cy="3933825"/>
            <wp:effectExtent l="0" t="0" r="0" b="0"/>
            <wp:wrapSquare wrapText="bothSides"/>
            <wp:docPr id="68" name="image32.png"/>
            <wp:cNvGraphicFramePr/>
            <a:graphic xmlns:a="http://schemas.openxmlformats.org/drawingml/2006/main">
              <a:graphicData uri="http://schemas.openxmlformats.org/drawingml/2006/picture">
                <pic:pic xmlns:pic="http://schemas.openxmlformats.org/drawingml/2006/picture">
                  <pic:nvPicPr>
                    <pic:cNvPr id="68" name="image32.png"/>
                    <pic:cNvPicPr preferRelativeResize="0"/>
                  </pic:nvPicPr>
                  <pic:blipFill>
                    <a:blip r:embed="rId107"/>
                    <a:srcRect/>
                    <a:stretch>
                      <a:fillRect/>
                    </a:stretch>
                  </pic:blipFill>
                  <pic:spPr>
                    <a:xfrm>
                      <a:off x="0" y="0"/>
                      <a:ext cx="4090988" cy="3933825"/>
                    </a:xfrm>
                    <a:prstGeom prst="rect">
                      <a:avLst/>
                    </a:prstGeom>
                  </pic:spPr>
                </pic:pic>
              </a:graphicData>
            </a:graphic>
          </wp:anchor>
        </w:drawing>
      </w:r>
    </w:p>
    <w:p w14:paraId="74FE2423">
      <w:pPr>
        <w:spacing w:before="240" w:after="240" w:line="276" w:lineRule="auto"/>
        <w:jc w:val="both"/>
      </w:pPr>
    </w:p>
    <w:p w14:paraId="5777EE5A">
      <w:pPr>
        <w:spacing w:before="240" w:after="240" w:line="276" w:lineRule="auto"/>
        <w:jc w:val="both"/>
      </w:pPr>
    </w:p>
    <w:p w14:paraId="58377245">
      <w:pPr>
        <w:spacing w:before="240" w:after="240" w:line="276" w:lineRule="auto"/>
        <w:jc w:val="both"/>
      </w:pPr>
    </w:p>
    <w:p w14:paraId="61EC85F6">
      <w:pPr>
        <w:spacing w:before="240" w:after="240" w:line="276" w:lineRule="auto"/>
        <w:jc w:val="both"/>
      </w:pPr>
    </w:p>
    <w:p w14:paraId="71FE2422">
      <w:pPr>
        <w:spacing w:before="240" w:after="240" w:line="276" w:lineRule="auto"/>
        <w:jc w:val="both"/>
      </w:pPr>
    </w:p>
    <w:p w14:paraId="1C0EFCA2">
      <w:pPr>
        <w:spacing w:before="240" w:after="240" w:line="276" w:lineRule="auto"/>
        <w:jc w:val="both"/>
      </w:pPr>
    </w:p>
    <w:p w14:paraId="080B6641">
      <w:pPr>
        <w:spacing w:before="240" w:after="240" w:line="276" w:lineRule="auto"/>
        <w:jc w:val="both"/>
      </w:pPr>
    </w:p>
    <w:p w14:paraId="14270242">
      <w:pPr>
        <w:spacing w:before="240" w:after="240" w:line="276" w:lineRule="auto"/>
        <w:jc w:val="both"/>
      </w:pPr>
    </w:p>
    <w:p w14:paraId="14B06EAD">
      <w:pPr>
        <w:spacing w:before="240" w:after="240" w:line="276" w:lineRule="auto"/>
        <w:jc w:val="both"/>
      </w:pPr>
    </w:p>
    <w:p w14:paraId="59177F1A">
      <w:pPr>
        <w:spacing w:before="240" w:after="240" w:line="276" w:lineRule="auto"/>
        <w:jc w:val="both"/>
      </w:pPr>
    </w:p>
    <w:p w14:paraId="05CA2B0C">
      <w:pPr>
        <w:spacing w:before="240" w:after="240" w:line="276" w:lineRule="auto"/>
        <w:jc w:val="both"/>
      </w:pPr>
      <w:r>
        <w:drawing>
          <wp:anchor distT="0" distB="0" distL="0" distR="0" simplePos="0" relativeHeight="251772928" behindDoc="1" locked="0" layoutInCell="1" allowOverlap="1">
            <wp:simplePos x="0" y="0"/>
            <wp:positionH relativeFrom="column">
              <wp:posOffset>-542290</wp:posOffset>
            </wp:positionH>
            <wp:positionV relativeFrom="paragraph">
              <wp:posOffset>76200</wp:posOffset>
            </wp:positionV>
            <wp:extent cx="4438650" cy="4257675"/>
            <wp:effectExtent l="0" t="0" r="0" b="0"/>
            <wp:wrapNone/>
            <wp:docPr id="21" name="image3.png"/>
            <wp:cNvGraphicFramePr/>
            <a:graphic xmlns:a="http://schemas.openxmlformats.org/drawingml/2006/main">
              <a:graphicData uri="http://schemas.openxmlformats.org/drawingml/2006/picture">
                <pic:pic xmlns:pic="http://schemas.openxmlformats.org/drawingml/2006/picture">
                  <pic:nvPicPr>
                    <pic:cNvPr id="21" name="image3.png"/>
                    <pic:cNvPicPr preferRelativeResize="0"/>
                  </pic:nvPicPr>
                  <pic:blipFill>
                    <a:blip r:embed="rId108"/>
                    <a:srcRect/>
                    <a:stretch>
                      <a:fillRect/>
                    </a:stretch>
                  </pic:blipFill>
                  <pic:spPr>
                    <a:xfrm>
                      <a:off x="0" y="0"/>
                      <a:ext cx="4438650" cy="4257675"/>
                    </a:xfrm>
                    <a:prstGeom prst="rect">
                      <a:avLst/>
                    </a:prstGeom>
                  </pic:spPr>
                </pic:pic>
              </a:graphicData>
            </a:graphic>
          </wp:anchor>
        </w:drawing>
      </w:r>
      <w:r>
        <w:drawing>
          <wp:anchor distT="0" distB="0" distL="114300" distR="114300" simplePos="0" relativeHeight="251773952" behindDoc="0" locked="0" layoutInCell="1" allowOverlap="1">
            <wp:simplePos x="0" y="0"/>
            <wp:positionH relativeFrom="column">
              <wp:posOffset>3048000</wp:posOffset>
            </wp:positionH>
            <wp:positionV relativeFrom="paragraph">
              <wp:posOffset>276225</wp:posOffset>
            </wp:positionV>
            <wp:extent cx="3248025" cy="4048125"/>
            <wp:effectExtent l="0" t="0" r="0" b="0"/>
            <wp:wrapNone/>
            <wp:docPr id="66" name="image35.png"/>
            <wp:cNvGraphicFramePr/>
            <a:graphic xmlns:a="http://schemas.openxmlformats.org/drawingml/2006/main">
              <a:graphicData uri="http://schemas.openxmlformats.org/drawingml/2006/picture">
                <pic:pic xmlns:pic="http://schemas.openxmlformats.org/drawingml/2006/picture">
                  <pic:nvPicPr>
                    <pic:cNvPr id="66" name="image35.png"/>
                    <pic:cNvPicPr preferRelativeResize="0"/>
                  </pic:nvPicPr>
                  <pic:blipFill>
                    <a:blip r:embed="rId109"/>
                    <a:srcRect/>
                    <a:stretch>
                      <a:fillRect/>
                    </a:stretch>
                  </pic:blipFill>
                  <pic:spPr>
                    <a:xfrm>
                      <a:off x="0" y="0"/>
                      <a:ext cx="3248025" cy="4048125"/>
                    </a:xfrm>
                    <a:prstGeom prst="rect">
                      <a:avLst/>
                    </a:prstGeom>
                  </pic:spPr>
                </pic:pic>
              </a:graphicData>
            </a:graphic>
          </wp:anchor>
        </w:drawing>
      </w:r>
    </w:p>
    <w:p w14:paraId="57DF03EF">
      <w:pPr>
        <w:spacing w:before="240" w:after="240" w:line="276" w:lineRule="auto"/>
        <w:jc w:val="both"/>
      </w:pPr>
    </w:p>
    <w:p w14:paraId="2CB136B3">
      <w:pPr>
        <w:spacing w:before="240" w:after="240" w:line="276" w:lineRule="auto"/>
        <w:jc w:val="both"/>
      </w:pPr>
    </w:p>
    <w:p w14:paraId="2D87951F">
      <w:pPr>
        <w:spacing w:before="240" w:after="240" w:line="276" w:lineRule="auto"/>
        <w:jc w:val="both"/>
      </w:pPr>
    </w:p>
    <w:p w14:paraId="64E9F2F7">
      <w:pPr>
        <w:spacing w:before="240" w:after="240" w:line="276" w:lineRule="auto"/>
        <w:jc w:val="both"/>
      </w:pPr>
    </w:p>
    <w:p w14:paraId="4B4B2459">
      <w:pPr>
        <w:spacing w:before="240" w:after="240" w:line="276" w:lineRule="auto"/>
        <w:jc w:val="both"/>
      </w:pPr>
    </w:p>
    <w:p w14:paraId="4838BB92">
      <w:pPr>
        <w:spacing w:before="240" w:after="240" w:line="276" w:lineRule="auto"/>
        <w:jc w:val="both"/>
      </w:pPr>
    </w:p>
    <w:p w14:paraId="03F034DF">
      <w:pPr>
        <w:spacing w:before="240" w:after="240" w:line="276" w:lineRule="auto"/>
        <w:jc w:val="both"/>
      </w:pPr>
    </w:p>
    <w:p w14:paraId="72A1C77D">
      <w:pPr>
        <w:spacing w:before="240" w:after="240" w:line="276" w:lineRule="auto"/>
        <w:jc w:val="both"/>
      </w:pPr>
    </w:p>
    <w:p w14:paraId="2FE1D362">
      <w:pPr>
        <w:spacing w:before="240" w:after="240" w:line="276" w:lineRule="auto"/>
        <w:jc w:val="both"/>
      </w:pPr>
    </w:p>
    <w:p w14:paraId="7361F786">
      <w:pPr>
        <w:spacing w:before="240" w:after="240" w:line="276" w:lineRule="auto"/>
        <w:jc w:val="both"/>
      </w:pPr>
    </w:p>
    <w:p w14:paraId="41CD6AD9">
      <w:pPr>
        <w:spacing w:before="240" w:after="240" w:line="276" w:lineRule="auto"/>
        <w:jc w:val="both"/>
      </w:pPr>
    </w:p>
    <w:p w14:paraId="5729BB5E">
      <w:pPr>
        <w:spacing w:before="240" w:after="240" w:line="360" w:lineRule="auto"/>
        <w:ind w:left="0"/>
        <w:jc w:val="both"/>
        <w:rPr>
          <w:b/>
          <w:bCs/>
        </w:rPr>
      </w:pPr>
    </w:p>
    <w:p w14:paraId="52458594">
      <w:pPr>
        <w:spacing w:before="240" w:after="240" w:line="360" w:lineRule="auto"/>
        <w:jc w:val="both"/>
        <w:rPr>
          <w:b/>
          <w:bCs/>
        </w:rPr>
      </w:pPr>
      <w:r>
        <w:drawing>
          <wp:anchor distT="0" distB="0" distL="0" distR="0" simplePos="0" relativeHeight="251774976" behindDoc="1" locked="0" layoutInCell="1" allowOverlap="1">
            <wp:simplePos x="0" y="0"/>
            <wp:positionH relativeFrom="column">
              <wp:posOffset>-681990</wp:posOffset>
            </wp:positionH>
            <wp:positionV relativeFrom="paragraph">
              <wp:posOffset>93345</wp:posOffset>
            </wp:positionV>
            <wp:extent cx="4138930" cy="4829175"/>
            <wp:effectExtent l="0" t="0" r="0" b="0"/>
            <wp:wrapNone/>
            <wp:docPr id="47" name="image33.png"/>
            <wp:cNvGraphicFramePr/>
            <a:graphic xmlns:a="http://schemas.openxmlformats.org/drawingml/2006/main">
              <a:graphicData uri="http://schemas.openxmlformats.org/drawingml/2006/picture">
                <pic:pic xmlns:pic="http://schemas.openxmlformats.org/drawingml/2006/picture">
                  <pic:nvPicPr>
                    <pic:cNvPr id="47" name="image33.png"/>
                    <pic:cNvPicPr preferRelativeResize="0"/>
                  </pic:nvPicPr>
                  <pic:blipFill>
                    <a:blip r:embed="rId110"/>
                    <a:srcRect/>
                    <a:stretch>
                      <a:fillRect/>
                    </a:stretch>
                  </pic:blipFill>
                  <pic:spPr>
                    <a:xfrm>
                      <a:off x="0" y="0"/>
                      <a:ext cx="4138613" cy="4829175"/>
                    </a:xfrm>
                    <a:prstGeom prst="rect">
                      <a:avLst/>
                    </a:prstGeom>
                  </pic:spPr>
                </pic:pic>
              </a:graphicData>
            </a:graphic>
          </wp:anchor>
        </w:drawing>
      </w:r>
      <w:r>
        <w:drawing>
          <wp:anchor distT="0" distB="0" distL="0" distR="0" simplePos="0" relativeHeight="251776000" behindDoc="0" locked="0" layoutInCell="1" allowOverlap="1">
            <wp:simplePos x="0" y="0"/>
            <wp:positionH relativeFrom="column">
              <wp:posOffset>2714625</wp:posOffset>
            </wp:positionH>
            <wp:positionV relativeFrom="paragraph">
              <wp:posOffset>171450</wp:posOffset>
            </wp:positionV>
            <wp:extent cx="3329305" cy="4619625"/>
            <wp:effectExtent l="0" t="0" r="0" b="0"/>
            <wp:wrapNone/>
            <wp:docPr id="57" name="image27.png"/>
            <wp:cNvGraphicFramePr/>
            <a:graphic xmlns:a="http://schemas.openxmlformats.org/drawingml/2006/main">
              <a:graphicData uri="http://schemas.openxmlformats.org/drawingml/2006/picture">
                <pic:pic xmlns:pic="http://schemas.openxmlformats.org/drawingml/2006/picture">
                  <pic:nvPicPr>
                    <pic:cNvPr id="57" name="image27.png"/>
                    <pic:cNvPicPr preferRelativeResize="0"/>
                  </pic:nvPicPr>
                  <pic:blipFill>
                    <a:blip r:embed="rId111"/>
                    <a:srcRect/>
                    <a:stretch>
                      <a:fillRect/>
                    </a:stretch>
                  </pic:blipFill>
                  <pic:spPr>
                    <a:xfrm>
                      <a:off x="0" y="0"/>
                      <a:ext cx="3328988" cy="4619625"/>
                    </a:xfrm>
                    <a:prstGeom prst="rect">
                      <a:avLst/>
                    </a:prstGeom>
                  </pic:spPr>
                </pic:pic>
              </a:graphicData>
            </a:graphic>
          </wp:anchor>
        </w:drawing>
      </w:r>
    </w:p>
    <w:p w14:paraId="76FFE1D6">
      <w:pPr>
        <w:spacing w:before="240" w:after="240" w:line="360" w:lineRule="auto"/>
        <w:jc w:val="both"/>
        <w:rPr>
          <w:b/>
          <w:bCs/>
        </w:rPr>
      </w:pPr>
    </w:p>
    <w:p w14:paraId="2B070587">
      <w:pPr>
        <w:spacing w:before="240" w:after="240" w:line="360" w:lineRule="auto"/>
        <w:jc w:val="both"/>
        <w:rPr>
          <w:b/>
          <w:bCs/>
        </w:rPr>
      </w:pPr>
    </w:p>
    <w:p w14:paraId="484507BD">
      <w:pPr>
        <w:spacing w:before="240" w:after="240" w:line="360" w:lineRule="auto"/>
        <w:jc w:val="both"/>
        <w:rPr>
          <w:b/>
          <w:bCs/>
        </w:rPr>
      </w:pPr>
    </w:p>
    <w:p w14:paraId="1DABD8C2">
      <w:pPr>
        <w:spacing w:before="240" w:after="240" w:line="360" w:lineRule="auto"/>
        <w:jc w:val="both"/>
        <w:rPr>
          <w:b/>
          <w:bCs/>
        </w:rPr>
      </w:pPr>
    </w:p>
    <w:p w14:paraId="00C52D74">
      <w:pPr>
        <w:spacing w:before="240" w:after="240" w:line="360" w:lineRule="auto"/>
        <w:jc w:val="both"/>
        <w:rPr>
          <w:b/>
          <w:bCs/>
        </w:rPr>
      </w:pPr>
    </w:p>
    <w:p w14:paraId="632B0625">
      <w:pPr>
        <w:spacing w:before="240" w:after="240" w:line="360" w:lineRule="auto"/>
        <w:jc w:val="both"/>
        <w:rPr>
          <w:b/>
          <w:bCs/>
        </w:rPr>
      </w:pPr>
    </w:p>
    <w:p w14:paraId="34CE9632">
      <w:pPr>
        <w:spacing w:before="240" w:after="240" w:line="360" w:lineRule="auto"/>
        <w:jc w:val="both"/>
        <w:rPr>
          <w:b/>
          <w:bCs/>
        </w:rPr>
      </w:pPr>
    </w:p>
    <w:p w14:paraId="53C5A9D3">
      <w:pPr>
        <w:spacing w:before="240" w:after="240" w:line="360" w:lineRule="auto"/>
        <w:ind w:left="0"/>
        <w:jc w:val="both"/>
        <w:rPr>
          <w:b/>
          <w:bCs/>
        </w:rPr>
      </w:pPr>
    </w:p>
    <w:p w14:paraId="76FAAC22">
      <w:pPr>
        <w:spacing w:before="240" w:after="240" w:line="360" w:lineRule="auto"/>
        <w:jc w:val="both"/>
        <w:rPr>
          <w:b/>
          <w:bCs/>
        </w:rPr>
      </w:pPr>
    </w:p>
    <w:p w14:paraId="5E5EA4D1">
      <w:pPr>
        <w:spacing w:before="240" w:after="240" w:line="360" w:lineRule="auto"/>
        <w:jc w:val="both"/>
        <w:rPr>
          <w:b/>
          <w:bCs/>
        </w:rPr>
      </w:pPr>
    </w:p>
    <w:p w14:paraId="1D50ABEA">
      <w:pPr>
        <w:spacing w:before="240" w:after="240" w:line="360" w:lineRule="auto"/>
        <w:ind w:left="0"/>
        <w:jc w:val="both"/>
        <w:rPr>
          <w:b/>
          <w:bCs/>
        </w:rPr>
      </w:pPr>
      <w:r>
        <w:drawing>
          <wp:anchor distT="0" distB="0" distL="0" distR="0" simplePos="0" relativeHeight="251777024" behindDoc="1" locked="0" layoutInCell="1" allowOverlap="1">
            <wp:simplePos x="0" y="0"/>
            <wp:positionH relativeFrom="column">
              <wp:posOffset>-875665</wp:posOffset>
            </wp:positionH>
            <wp:positionV relativeFrom="paragraph">
              <wp:posOffset>390525</wp:posOffset>
            </wp:positionV>
            <wp:extent cx="4743450" cy="4239895"/>
            <wp:effectExtent l="0" t="0" r="0" b="0"/>
            <wp:wrapNone/>
            <wp:docPr id="48" name="image48.png"/>
            <wp:cNvGraphicFramePr/>
            <a:graphic xmlns:a="http://schemas.openxmlformats.org/drawingml/2006/main">
              <a:graphicData uri="http://schemas.openxmlformats.org/drawingml/2006/picture">
                <pic:pic xmlns:pic="http://schemas.openxmlformats.org/drawingml/2006/picture">
                  <pic:nvPicPr>
                    <pic:cNvPr id="48" name="image48.png"/>
                    <pic:cNvPicPr preferRelativeResize="0"/>
                  </pic:nvPicPr>
                  <pic:blipFill>
                    <a:blip r:embed="rId112"/>
                    <a:srcRect b="1081"/>
                    <a:stretch>
                      <a:fillRect/>
                    </a:stretch>
                  </pic:blipFill>
                  <pic:spPr>
                    <a:xfrm>
                      <a:off x="0" y="0"/>
                      <a:ext cx="4743450" cy="4239853"/>
                    </a:xfrm>
                    <a:prstGeom prst="rect">
                      <a:avLst/>
                    </a:prstGeom>
                  </pic:spPr>
                </pic:pic>
              </a:graphicData>
            </a:graphic>
          </wp:anchor>
        </w:drawing>
      </w:r>
      <w:r>
        <w:drawing>
          <wp:anchor distT="0" distB="0" distL="0" distR="0" simplePos="0" relativeHeight="251778048" behindDoc="1" locked="0" layoutInCell="1" allowOverlap="1">
            <wp:simplePos x="0" y="0"/>
            <wp:positionH relativeFrom="column">
              <wp:posOffset>2714625</wp:posOffset>
            </wp:positionH>
            <wp:positionV relativeFrom="paragraph">
              <wp:posOffset>299085</wp:posOffset>
            </wp:positionV>
            <wp:extent cx="4291965" cy="4153535"/>
            <wp:effectExtent l="0" t="0" r="0" b="0"/>
            <wp:wrapNone/>
            <wp:docPr id="49" name="image29.png"/>
            <wp:cNvGraphicFramePr/>
            <a:graphic xmlns:a="http://schemas.openxmlformats.org/drawingml/2006/main">
              <a:graphicData uri="http://schemas.openxmlformats.org/drawingml/2006/picture">
                <pic:pic xmlns:pic="http://schemas.openxmlformats.org/drawingml/2006/picture">
                  <pic:nvPicPr>
                    <pic:cNvPr id="49" name="image29.png"/>
                    <pic:cNvPicPr preferRelativeResize="0"/>
                  </pic:nvPicPr>
                  <pic:blipFill>
                    <a:blip r:embed="rId113"/>
                    <a:srcRect/>
                    <a:stretch>
                      <a:fillRect/>
                    </a:stretch>
                  </pic:blipFill>
                  <pic:spPr>
                    <a:xfrm>
                      <a:off x="0" y="0"/>
                      <a:ext cx="4291965" cy="4153710"/>
                    </a:xfrm>
                    <a:prstGeom prst="rect">
                      <a:avLst/>
                    </a:prstGeom>
                  </pic:spPr>
                </pic:pic>
              </a:graphicData>
            </a:graphic>
          </wp:anchor>
        </w:drawing>
      </w:r>
    </w:p>
    <w:p w14:paraId="222C3B34">
      <w:pPr>
        <w:spacing w:before="240" w:after="240" w:line="360" w:lineRule="auto"/>
        <w:jc w:val="both"/>
        <w:rPr>
          <w:b/>
          <w:bCs/>
        </w:rPr>
      </w:pPr>
    </w:p>
    <w:p w14:paraId="7E4DFE2B">
      <w:pPr>
        <w:spacing w:before="240" w:after="240" w:line="360" w:lineRule="auto"/>
        <w:jc w:val="both"/>
        <w:rPr>
          <w:b/>
          <w:bCs/>
        </w:rPr>
      </w:pPr>
    </w:p>
    <w:p w14:paraId="3C6DE787">
      <w:pPr>
        <w:spacing w:before="240" w:after="240" w:line="360" w:lineRule="auto"/>
        <w:jc w:val="both"/>
        <w:rPr>
          <w:b/>
          <w:bCs/>
        </w:rPr>
      </w:pPr>
    </w:p>
    <w:p w14:paraId="487AEA03">
      <w:pPr>
        <w:spacing w:before="240" w:after="240" w:line="360" w:lineRule="auto"/>
        <w:jc w:val="both"/>
        <w:rPr>
          <w:b/>
          <w:bCs/>
        </w:rPr>
      </w:pPr>
    </w:p>
    <w:p w14:paraId="43AB0E43">
      <w:pPr>
        <w:spacing w:before="240" w:after="240" w:line="360" w:lineRule="auto"/>
        <w:jc w:val="both"/>
        <w:rPr>
          <w:b/>
          <w:bCs/>
        </w:rPr>
      </w:pPr>
    </w:p>
    <w:p w14:paraId="60554BF2">
      <w:pPr>
        <w:spacing w:before="240" w:after="240" w:line="360" w:lineRule="auto"/>
        <w:ind w:left="0"/>
        <w:jc w:val="both"/>
        <w:rPr>
          <w:b/>
          <w:bCs/>
        </w:rPr>
      </w:pPr>
    </w:p>
    <w:p w14:paraId="6447BC7B">
      <w:pPr>
        <w:spacing w:before="240" w:after="240" w:line="360" w:lineRule="auto"/>
        <w:ind w:left="0"/>
        <w:jc w:val="both"/>
        <w:rPr>
          <w:b/>
          <w:bCs/>
        </w:rPr>
      </w:pPr>
    </w:p>
    <w:p w14:paraId="6EED7F3A">
      <w:pPr>
        <w:spacing w:before="240" w:after="240" w:line="360" w:lineRule="auto"/>
        <w:ind w:left="0"/>
        <w:jc w:val="both"/>
        <w:rPr>
          <w:b/>
          <w:bCs/>
        </w:rPr>
      </w:pPr>
    </w:p>
    <w:p w14:paraId="1B237E07">
      <w:pPr>
        <w:spacing w:before="240" w:after="240" w:line="360" w:lineRule="auto"/>
        <w:ind w:left="0"/>
        <w:jc w:val="both"/>
        <w:rPr>
          <w:b/>
          <w:bCs/>
        </w:rPr>
      </w:pPr>
    </w:p>
    <w:p w14:paraId="4026E553">
      <w:pPr>
        <w:spacing w:before="240" w:after="240" w:line="360" w:lineRule="auto"/>
        <w:jc w:val="both"/>
        <w:rPr>
          <w:b/>
          <w:bCs/>
        </w:rPr>
      </w:pPr>
      <w:r>
        <w:drawing>
          <wp:anchor distT="0" distB="0" distL="0" distR="0" simplePos="0" relativeHeight="251779072" behindDoc="1" locked="0" layoutInCell="1" allowOverlap="1">
            <wp:simplePos x="0" y="0"/>
            <wp:positionH relativeFrom="column">
              <wp:posOffset>-751840</wp:posOffset>
            </wp:positionH>
            <wp:positionV relativeFrom="paragraph">
              <wp:posOffset>187325</wp:posOffset>
            </wp:positionV>
            <wp:extent cx="4201160" cy="4601210"/>
            <wp:effectExtent l="0" t="0" r="0" b="0"/>
            <wp:wrapNone/>
            <wp:docPr id="50" name="image22.png"/>
            <wp:cNvGraphicFramePr/>
            <a:graphic xmlns:a="http://schemas.openxmlformats.org/drawingml/2006/main">
              <a:graphicData uri="http://schemas.openxmlformats.org/drawingml/2006/picture">
                <pic:pic xmlns:pic="http://schemas.openxmlformats.org/drawingml/2006/picture">
                  <pic:nvPicPr>
                    <pic:cNvPr id="50" name="image22.png"/>
                    <pic:cNvPicPr preferRelativeResize="0"/>
                  </pic:nvPicPr>
                  <pic:blipFill>
                    <a:blip r:embed="rId114"/>
                    <a:srcRect/>
                    <a:stretch>
                      <a:fillRect/>
                    </a:stretch>
                  </pic:blipFill>
                  <pic:spPr>
                    <a:xfrm>
                      <a:off x="0" y="0"/>
                      <a:ext cx="4201106" cy="4601132"/>
                    </a:xfrm>
                    <a:prstGeom prst="rect">
                      <a:avLst/>
                    </a:prstGeom>
                  </pic:spPr>
                </pic:pic>
              </a:graphicData>
            </a:graphic>
          </wp:anchor>
        </w:drawing>
      </w:r>
      <w:r>
        <w:drawing>
          <wp:anchor distT="0" distB="0" distL="0" distR="0" simplePos="0" relativeHeight="251780096" behindDoc="0" locked="0" layoutInCell="1" allowOverlap="1">
            <wp:simplePos x="0" y="0"/>
            <wp:positionH relativeFrom="column">
              <wp:posOffset>2419350</wp:posOffset>
            </wp:positionH>
            <wp:positionV relativeFrom="paragraph">
              <wp:posOffset>0</wp:posOffset>
            </wp:positionV>
            <wp:extent cx="4100830" cy="4403725"/>
            <wp:effectExtent l="0" t="0" r="0" b="0"/>
            <wp:wrapNone/>
            <wp:docPr id="56" name="image30.png"/>
            <wp:cNvGraphicFramePr/>
            <a:graphic xmlns:a="http://schemas.openxmlformats.org/drawingml/2006/main">
              <a:graphicData uri="http://schemas.openxmlformats.org/drawingml/2006/picture">
                <pic:pic xmlns:pic="http://schemas.openxmlformats.org/drawingml/2006/picture">
                  <pic:nvPicPr>
                    <pic:cNvPr id="56" name="image30.png"/>
                    <pic:cNvPicPr preferRelativeResize="0"/>
                  </pic:nvPicPr>
                  <pic:blipFill>
                    <a:blip r:embed="rId115"/>
                    <a:srcRect/>
                    <a:stretch>
                      <a:fillRect/>
                    </a:stretch>
                  </pic:blipFill>
                  <pic:spPr>
                    <a:xfrm>
                      <a:off x="0" y="0"/>
                      <a:ext cx="4101000" cy="4403801"/>
                    </a:xfrm>
                    <a:prstGeom prst="rect">
                      <a:avLst/>
                    </a:prstGeom>
                  </pic:spPr>
                </pic:pic>
              </a:graphicData>
            </a:graphic>
          </wp:anchor>
        </w:drawing>
      </w:r>
    </w:p>
    <w:p w14:paraId="4FEF991A">
      <w:pPr>
        <w:spacing w:before="240" w:after="240" w:line="360" w:lineRule="auto"/>
        <w:ind w:left="0"/>
        <w:jc w:val="both"/>
        <w:rPr>
          <w:b/>
          <w:bCs/>
        </w:rPr>
      </w:pPr>
    </w:p>
    <w:p w14:paraId="2122A312">
      <w:pPr>
        <w:spacing w:before="240" w:after="240" w:line="360" w:lineRule="auto"/>
        <w:jc w:val="both"/>
        <w:rPr>
          <w:b/>
          <w:bCs/>
        </w:rPr>
      </w:pPr>
      <w:r>
        <w:drawing>
          <wp:anchor distT="0" distB="0" distL="0" distR="0" simplePos="0" relativeHeight="251781120" behindDoc="0" locked="0" layoutInCell="1" allowOverlap="1">
            <wp:simplePos x="0" y="0"/>
            <wp:positionH relativeFrom="column">
              <wp:posOffset>2400300</wp:posOffset>
            </wp:positionH>
            <wp:positionV relativeFrom="paragraph">
              <wp:posOffset>287020</wp:posOffset>
            </wp:positionV>
            <wp:extent cx="4140200" cy="4812665"/>
            <wp:effectExtent l="0" t="0" r="0" b="0"/>
            <wp:wrapNone/>
            <wp:docPr id="55" name="image26.png"/>
            <wp:cNvGraphicFramePr/>
            <a:graphic xmlns:a="http://schemas.openxmlformats.org/drawingml/2006/main">
              <a:graphicData uri="http://schemas.openxmlformats.org/drawingml/2006/picture">
                <pic:pic xmlns:pic="http://schemas.openxmlformats.org/drawingml/2006/picture">
                  <pic:nvPicPr>
                    <pic:cNvPr id="55" name="image26.png"/>
                    <pic:cNvPicPr preferRelativeResize="0"/>
                  </pic:nvPicPr>
                  <pic:blipFill>
                    <a:blip r:embed="rId116"/>
                    <a:srcRect/>
                    <a:stretch>
                      <a:fillRect/>
                    </a:stretch>
                  </pic:blipFill>
                  <pic:spPr>
                    <a:xfrm>
                      <a:off x="0" y="0"/>
                      <a:ext cx="4139894" cy="4812490"/>
                    </a:xfrm>
                    <a:prstGeom prst="rect">
                      <a:avLst/>
                    </a:prstGeom>
                  </pic:spPr>
                </pic:pic>
              </a:graphicData>
            </a:graphic>
          </wp:anchor>
        </w:drawing>
      </w:r>
    </w:p>
    <w:p w14:paraId="130DBA65">
      <w:pPr>
        <w:spacing w:before="240" w:after="240" w:line="360" w:lineRule="auto"/>
        <w:jc w:val="both"/>
        <w:rPr>
          <w:b/>
          <w:bCs/>
        </w:rPr>
      </w:pPr>
    </w:p>
    <w:p w14:paraId="49BF20FC">
      <w:pPr>
        <w:spacing w:before="240" w:after="240" w:line="360" w:lineRule="auto"/>
        <w:jc w:val="both"/>
        <w:rPr>
          <w:b/>
          <w:bCs/>
        </w:rPr>
      </w:pPr>
    </w:p>
    <w:p w14:paraId="34BCCB5C">
      <w:pPr>
        <w:spacing w:before="240" w:after="240" w:line="360" w:lineRule="auto"/>
        <w:jc w:val="both"/>
        <w:rPr>
          <w:b/>
          <w:bCs/>
        </w:rPr>
      </w:pPr>
    </w:p>
    <w:p w14:paraId="5BA52002">
      <w:pPr>
        <w:spacing w:before="240" w:after="240" w:line="360" w:lineRule="auto"/>
        <w:jc w:val="both"/>
        <w:rPr>
          <w:b/>
          <w:bCs/>
        </w:rPr>
      </w:pPr>
    </w:p>
    <w:p w14:paraId="1CB2E76E">
      <w:pPr>
        <w:spacing w:before="240" w:after="240" w:line="360" w:lineRule="auto"/>
        <w:ind w:left="0"/>
        <w:jc w:val="both"/>
        <w:rPr>
          <w:b/>
          <w:bCs/>
        </w:rPr>
      </w:pPr>
    </w:p>
    <w:p w14:paraId="5764DF51">
      <w:pPr>
        <w:spacing w:before="240" w:after="240" w:line="360" w:lineRule="auto"/>
        <w:jc w:val="both"/>
        <w:rPr>
          <w:b/>
          <w:bCs/>
        </w:rPr>
      </w:pPr>
    </w:p>
    <w:p w14:paraId="0780B0DE">
      <w:pPr>
        <w:spacing w:before="240" w:after="240" w:line="360" w:lineRule="auto"/>
        <w:jc w:val="both"/>
        <w:rPr>
          <w:b/>
          <w:bCs/>
        </w:rPr>
      </w:pPr>
    </w:p>
    <w:p w14:paraId="2356B5C7">
      <w:pPr>
        <w:spacing w:before="240" w:after="240" w:line="360" w:lineRule="auto"/>
        <w:jc w:val="both"/>
        <w:rPr>
          <w:b/>
          <w:bCs/>
        </w:rPr>
      </w:pPr>
    </w:p>
    <w:p w14:paraId="5FF76CCF">
      <w:pPr>
        <w:spacing w:before="240" w:after="240" w:line="360" w:lineRule="auto"/>
        <w:jc w:val="both"/>
        <w:rPr>
          <w:b/>
          <w:bCs/>
        </w:rPr>
      </w:pPr>
      <w:r>
        <w:drawing>
          <wp:anchor distT="0" distB="0" distL="0" distR="0" simplePos="0" relativeHeight="251782144" behindDoc="1" locked="0" layoutInCell="1" allowOverlap="1">
            <wp:simplePos x="0" y="0"/>
            <wp:positionH relativeFrom="column">
              <wp:posOffset>-847090</wp:posOffset>
            </wp:positionH>
            <wp:positionV relativeFrom="paragraph">
              <wp:posOffset>222885</wp:posOffset>
            </wp:positionV>
            <wp:extent cx="4204335" cy="4584065"/>
            <wp:effectExtent l="0" t="0" r="0" b="0"/>
            <wp:wrapNone/>
            <wp:docPr id="58" name="image37.png"/>
            <wp:cNvGraphicFramePr/>
            <a:graphic xmlns:a="http://schemas.openxmlformats.org/drawingml/2006/main">
              <a:graphicData uri="http://schemas.openxmlformats.org/drawingml/2006/picture">
                <pic:pic xmlns:pic="http://schemas.openxmlformats.org/drawingml/2006/picture">
                  <pic:nvPicPr>
                    <pic:cNvPr id="58" name="image37.png"/>
                    <pic:cNvPicPr preferRelativeResize="0"/>
                  </pic:nvPicPr>
                  <pic:blipFill>
                    <a:blip r:embed="rId117"/>
                    <a:srcRect/>
                    <a:stretch>
                      <a:fillRect/>
                    </a:stretch>
                  </pic:blipFill>
                  <pic:spPr>
                    <a:xfrm>
                      <a:off x="0" y="0"/>
                      <a:ext cx="4204129" cy="4584273"/>
                    </a:xfrm>
                    <a:prstGeom prst="rect">
                      <a:avLst/>
                    </a:prstGeom>
                  </pic:spPr>
                </pic:pic>
              </a:graphicData>
            </a:graphic>
          </wp:anchor>
        </w:drawing>
      </w:r>
      <w:r>
        <w:drawing>
          <wp:anchor distT="0" distB="0" distL="0" distR="0" simplePos="0" relativeHeight="251783168" behindDoc="0" locked="0" layoutInCell="1" allowOverlap="1">
            <wp:simplePos x="0" y="0"/>
            <wp:positionH relativeFrom="column">
              <wp:posOffset>2514600</wp:posOffset>
            </wp:positionH>
            <wp:positionV relativeFrom="paragraph">
              <wp:posOffset>233045</wp:posOffset>
            </wp:positionV>
            <wp:extent cx="3957320" cy="4552315"/>
            <wp:effectExtent l="0" t="0" r="0" b="0"/>
            <wp:wrapNone/>
            <wp:docPr id="40" name="image19.png"/>
            <wp:cNvGraphicFramePr/>
            <a:graphic xmlns:a="http://schemas.openxmlformats.org/drawingml/2006/main">
              <a:graphicData uri="http://schemas.openxmlformats.org/drawingml/2006/picture">
                <pic:pic xmlns:pic="http://schemas.openxmlformats.org/drawingml/2006/picture">
                  <pic:nvPicPr>
                    <pic:cNvPr id="40" name="image19.png"/>
                    <pic:cNvPicPr preferRelativeResize="0"/>
                  </pic:nvPicPr>
                  <pic:blipFill>
                    <a:blip r:embed="rId118"/>
                    <a:srcRect/>
                    <a:stretch>
                      <a:fillRect/>
                    </a:stretch>
                  </pic:blipFill>
                  <pic:spPr>
                    <a:xfrm>
                      <a:off x="0" y="0"/>
                      <a:ext cx="3957354" cy="4552620"/>
                    </a:xfrm>
                    <a:prstGeom prst="rect">
                      <a:avLst/>
                    </a:prstGeom>
                  </pic:spPr>
                </pic:pic>
              </a:graphicData>
            </a:graphic>
          </wp:anchor>
        </w:drawing>
      </w:r>
    </w:p>
    <w:p w14:paraId="380E09F9">
      <w:pPr>
        <w:spacing w:before="240" w:after="240" w:line="360" w:lineRule="auto"/>
        <w:jc w:val="both"/>
        <w:rPr>
          <w:b/>
          <w:bCs/>
        </w:rPr>
      </w:pPr>
    </w:p>
    <w:p w14:paraId="0AEDF761">
      <w:pPr>
        <w:spacing w:before="240" w:after="240" w:line="360" w:lineRule="auto"/>
        <w:jc w:val="both"/>
        <w:rPr>
          <w:b/>
          <w:bCs/>
        </w:rPr>
      </w:pPr>
    </w:p>
    <w:p w14:paraId="6052A241">
      <w:pPr>
        <w:spacing w:before="240" w:after="240" w:line="360" w:lineRule="auto"/>
        <w:jc w:val="both"/>
        <w:rPr>
          <w:b/>
          <w:bCs/>
        </w:rPr>
      </w:pPr>
    </w:p>
    <w:p w14:paraId="32E5B842">
      <w:pPr>
        <w:spacing w:before="240" w:after="240" w:line="360" w:lineRule="auto"/>
        <w:jc w:val="both"/>
        <w:rPr>
          <w:b/>
          <w:bCs/>
        </w:rPr>
      </w:pPr>
    </w:p>
    <w:p w14:paraId="732A9E39">
      <w:pPr>
        <w:spacing w:before="240" w:after="240" w:line="360" w:lineRule="auto"/>
        <w:jc w:val="both"/>
        <w:rPr>
          <w:b/>
          <w:bCs/>
        </w:rPr>
      </w:pPr>
      <w:r>
        <w:rPr>
          <w:b/>
          <w:bCs/>
        </w:rPr>
        <w:t xml:space="preserve"> </w:t>
      </w:r>
    </w:p>
    <w:p w14:paraId="753ADD98">
      <w:pPr>
        <w:spacing w:before="240" w:after="240" w:line="360" w:lineRule="auto"/>
        <w:jc w:val="both"/>
        <w:rPr>
          <w:b/>
          <w:bCs/>
        </w:rPr>
      </w:pPr>
    </w:p>
    <w:p w14:paraId="5BAE16EE">
      <w:pPr>
        <w:spacing w:before="240" w:after="240" w:line="360" w:lineRule="auto"/>
        <w:jc w:val="both"/>
        <w:rPr>
          <w:b/>
          <w:bCs/>
        </w:rPr>
      </w:pPr>
    </w:p>
    <w:p w14:paraId="2110F809">
      <w:pPr>
        <w:spacing w:before="240" w:after="240" w:line="360" w:lineRule="auto"/>
        <w:ind w:left="0"/>
        <w:jc w:val="both"/>
        <w:rPr>
          <w:b/>
          <w:bCs/>
        </w:rPr>
      </w:pPr>
    </w:p>
    <w:p w14:paraId="041EDBB6">
      <w:pPr>
        <w:spacing w:before="240" w:after="240" w:line="360" w:lineRule="auto"/>
        <w:ind w:left="0"/>
        <w:jc w:val="both"/>
        <w:rPr>
          <w:b/>
          <w:bCs/>
        </w:rPr>
      </w:pPr>
      <w:r>
        <w:drawing>
          <wp:anchor distT="0" distB="0" distL="0" distR="0" simplePos="0" relativeHeight="251784192" behindDoc="1" locked="0" layoutInCell="1" allowOverlap="1">
            <wp:simplePos x="0" y="0"/>
            <wp:positionH relativeFrom="column">
              <wp:posOffset>-847090</wp:posOffset>
            </wp:positionH>
            <wp:positionV relativeFrom="paragraph">
              <wp:posOffset>174625</wp:posOffset>
            </wp:positionV>
            <wp:extent cx="3831590" cy="4674870"/>
            <wp:effectExtent l="0" t="0" r="0" b="0"/>
            <wp:wrapNone/>
            <wp:docPr id="37" name="image15.png"/>
            <wp:cNvGraphicFramePr/>
            <a:graphic xmlns:a="http://schemas.openxmlformats.org/drawingml/2006/main">
              <a:graphicData uri="http://schemas.openxmlformats.org/drawingml/2006/picture">
                <pic:pic xmlns:pic="http://schemas.openxmlformats.org/drawingml/2006/picture">
                  <pic:nvPicPr>
                    <pic:cNvPr id="37" name="image15.png"/>
                    <pic:cNvPicPr preferRelativeResize="0"/>
                  </pic:nvPicPr>
                  <pic:blipFill>
                    <a:blip r:embed="rId119"/>
                    <a:srcRect/>
                    <a:stretch>
                      <a:fillRect/>
                    </a:stretch>
                  </pic:blipFill>
                  <pic:spPr>
                    <a:xfrm>
                      <a:off x="0" y="0"/>
                      <a:ext cx="3831596" cy="4674746"/>
                    </a:xfrm>
                    <a:prstGeom prst="rect">
                      <a:avLst/>
                    </a:prstGeom>
                  </pic:spPr>
                </pic:pic>
              </a:graphicData>
            </a:graphic>
          </wp:anchor>
        </w:drawing>
      </w:r>
      <w:r>
        <w:drawing>
          <wp:anchor distT="0" distB="0" distL="0" distR="0" simplePos="0" relativeHeight="251785216" behindDoc="0" locked="0" layoutInCell="1" allowOverlap="1">
            <wp:simplePos x="0" y="0"/>
            <wp:positionH relativeFrom="column">
              <wp:posOffset>2457450</wp:posOffset>
            </wp:positionH>
            <wp:positionV relativeFrom="paragraph">
              <wp:posOffset>186055</wp:posOffset>
            </wp:positionV>
            <wp:extent cx="4158615" cy="4849495"/>
            <wp:effectExtent l="0" t="0" r="0" b="0"/>
            <wp:wrapNone/>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120"/>
                    <a:srcRect/>
                    <a:stretch>
                      <a:fillRect/>
                    </a:stretch>
                  </pic:blipFill>
                  <pic:spPr>
                    <a:xfrm>
                      <a:off x="0" y="0"/>
                      <a:ext cx="4158512" cy="4849430"/>
                    </a:xfrm>
                    <a:prstGeom prst="rect">
                      <a:avLst/>
                    </a:prstGeom>
                  </pic:spPr>
                </pic:pic>
              </a:graphicData>
            </a:graphic>
          </wp:anchor>
        </w:drawing>
      </w:r>
    </w:p>
    <w:p w14:paraId="4DBCE997">
      <w:pPr>
        <w:spacing w:before="240" w:after="240" w:line="360" w:lineRule="auto"/>
        <w:ind w:left="0"/>
        <w:jc w:val="both"/>
        <w:rPr>
          <w:b/>
          <w:bCs/>
        </w:rPr>
      </w:pPr>
    </w:p>
    <w:p w14:paraId="7AAC046E">
      <w:pPr>
        <w:spacing w:before="240" w:after="240" w:line="360" w:lineRule="auto"/>
        <w:jc w:val="both"/>
        <w:rPr>
          <w:b/>
          <w:bCs/>
        </w:rPr>
      </w:pPr>
    </w:p>
    <w:p w14:paraId="11455076">
      <w:pPr>
        <w:spacing w:before="240" w:after="240" w:line="360" w:lineRule="auto"/>
        <w:jc w:val="both"/>
        <w:rPr>
          <w:b/>
          <w:bCs/>
        </w:rPr>
      </w:pPr>
      <w:r>
        <w:drawing>
          <wp:anchor distT="0" distB="0" distL="0" distR="0" simplePos="0" relativeHeight="251786240" behindDoc="1" locked="0" layoutInCell="1" allowOverlap="1">
            <wp:simplePos x="0" y="0"/>
            <wp:positionH relativeFrom="column">
              <wp:posOffset>-904240</wp:posOffset>
            </wp:positionH>
            <wp:positionV relativeFrom="paragraph">
              <wp:posOffset>0</wp:posOffset>
            </wp:positionV>
            <wp:extent cx="3883660" cy="4779645"/>
            <wp:effectExtent l="0" t="0" r="0" b="0"/>
            <wp:wrapNone/>
            <wp:docPr id="36" name="image13.png"/>
            <wp:cNvGraphicFramePr/>
            <a:graphic xmlns:a="http://schemas.openxmlformats.org/drawingml/2006/main">
              <a:graphicData uri="http://schemas.openxmlformats.org/drawingml/2006/picture">
                <pic:pic xmlns:pic="http://schemas.openxmlformats.org/drawingml/2006/picture">
                  <pic:nvPicPr>
                    <pic:cNvPr id="36" name="image13.png"/>
                    <pic:cNvPicPr preferRelativeResize="0"/>
                  </pic:nvPicPr>
                  <pic:blipFill>
                    <a:blip r:embed="rId121"/>
                    <a:srcRect/>
                    <a:stretch>
                      <a:fillRect/>
                    </a:stretch>
                  </pic:blipFill>
                  <pic:spPr>
                    <a:xfrm>
                      <a:off x="0" y="0"/>
                      <a:ext cx="3883860" cy="4779653"/>
                    </a:xfrm>
                    <a:prstGeom prst="rect">
                      <a:avLst/>
                    </a:prstGeom>
                  </pic:spPr>
                </pic:pic>
              </a:graphicData>
            </a:graphic>
          </wp:anchor>
        </w:drawing>
      </w:r>
    </w:p>
    <w:p w14:paraId="4223A3BB">
      <w:pPr>
        <w:spacing w:before="240" w:after="240" w:line="360" w:lineRule="auto"/>
        <w:jc w:val="both"/>
        <w:rPr>
          <w:b/>
          <w:bCs/>
        </w:rPr>
      </w:pPr>
    </w:p>
    <w:p w14:paraId="12B24100">
      <w:pPr>
        <w:spacing w:before="240" w:after="240" w:line="360" w:lineRule="auto"/>
        <w:jc w:val="both"/>
        <w:rPr>
          <w:b/>
          <w:bCs/>
        </w:rPr>
      </w:pPr>
    </w:p>
    <w:p w14:paraId="6E741DFB">
      <w:pPr>
        <w:spacing w:before="240" w:after="240" w:line="360" w:lineRule="auto"/>
        <w:jc w:val="both"/>
        <w:rPr>
          <w:b/>
          <w:bCs/>
        </w:rPr>
      </w:pPr>
    </w:p>
    <w:p w14:paraId="367223A7">
      <w:pPr>
        <w:spacing w:before="240" w:after="240" w:line="360" w:lineRule="auto"/>
        <w:jc w:val="both"/>
        <w:rPr>
          <w:b/>
          <w:bCs/>
        </w:rPr>
      </w:pPr>
    </w:p>
    <w:p w14:paraId="6A13D891">
      <w:pPr>
        <w:spacing w:before="240" w:after="240" w:line="360" w:lineRule="auto"/>
        <w:ind w:left="0"/>
        <w:jc w:val="both"/>
        <w:rPr>
          <w:b/>
          <w:bCs/>
        </w:rPr>
      </w:pPr>
    </w:p>
    <w:p w14:paraId="56D61D62">
      <w:pPr>
        <w:spacing w:before="240" w:after="240" w:line="360" w:lineRule="auto"/>
        <w:jc w:val="both"/>
        <w:rPr>
          <w:b/>
          <w:bCs/>
        </w:rPr>
      </w:pPr>
      <w:r>
        <w:drawing>
          <wp:anchor distT="0" distB="0" distL="0" distR="0" simplePos="0" relativeHeight="251787264" behindDoc="1" locked="0" layoutInCell="1" allowOverlap="1">
            <wp:simplePos x="0" y="0"/>
            <wp:positionH relativeFrom="column">
              <wp:posOffset>-856615</wp:posOffset>
            </wp:positionH>
            <wp:positionV relativeFrom="paragraph">
              <wp:posOffset>0</wp:posOffset>
            </wp:positionV>
            <wp:extent cx="4072255" cy="5104765"/>
            <wp:effectExtent l="0" t="0" r="0" b="0"/>
            <wp:wrapNone/>
            <wp:docPr id="38" name="image17.png"/>
            <wp:cNvGraphicFramePr/>
            <a:graphic xmlns:a="http://schemas.openxmlformats.org/drawingml/2006/main">
              <a:graphicData uri="http://schemas.openxmlformats.org/drawingml/2006/picture">
                <pic:pic xmlns:pic="http://schemas.openxmlformats.org/drawingml/2006/picture">
                  <pic:nvPicPr>
                    <pic:cNvPr id="38" name="image17.png"/>
                    <pic:cNvPicPr preferRelativeResize="0"/>
                  </pic:nvPicPr>
                  <pic:blipFill>
                    <a:blip r:embed="rId122"/>
                    <a:srcRect/>
                    <a:stretch>
                      <a:fillRect/>
                    </a:stretch>
                  </pic:blipFill>
                  <pic:spPr>
                    <a:xfrm>
                      <a:off x="0" y="0"/>
                      <a:ext cx="4072040" cy="5104984"/>
                    </a:xfrm>
                    <a:prstGeom prst="rect">
                      <a:avLst/>
                    </a:prstGeom>
                  </pic:spPr>
                </pic:pic>
              </a:graphicData>
            </a:graphic>
          </wp:anchor>
        </w:drawing>
      </w:r>
      <w:r>
        <w:drawing>
          <wp:anchor distT="0" distB="0" distL="0" distR="0" simplePos="0" relativeHeight="251788288" behindDoc="1" locked="0" layoutInCell="1" allowOverlap="1">
            <wp:simplePos x="0" y="0"/>
            <wp:positionH relativeFrom="column">
              <wp:posOffset>2390775</wp:posOffset>
            </wp:positionH>
            <wp:positionV relativeFrom="paragraph">
              <wp:posOffset>0</wp:posOffset>
            </wp:positionV>
            <wp:extent cx="4943475" cy="4641850"/>
            <wp:effectExtent l="0" t="0" r="0" b="0"/>
            <wp:wrapNone/>
            <wp:docPr id="39" name="image24.png"/>
            <wp:cNvGraphicFramePr/>
            <a:graphic xmlns:a="http://schemas.openxmlformats.org/drawingml/2006/main">
              <a:graphicData uri="http://schemas.openxmlformats.org/drawingml/2006/picture">
                <pic:pic xmlns:pic="http://schemas.openxmlformats.org/drawingml/2006/picture">
                  <pic:nvPicPr>
                    <pic:cNvPr id="39" name="image24.png"/>
                    <pic:cNvPicPr preferRelativeResize="0"/>
                  </pic:nvPicPr>
                  <pic:blipFill>
                    <a:blip r:embed="rId123"/>
                    <a:srcRect/>
                    <a:stretch>
                      <a:fillRect/>
                    </a:stretch>
                  </pic:blipFill>
                  <pic:spPr>
                    <a:xfrm>
                      <a:off x="0" y="0"/>
                      <a:ext cx="4943640" cy="4642038"/>
                    </a:xfrm>
                    <a:prstGeom prst="rect">
                      <a:avLst/>
                    </a:prstGeom>
                  </pic:spPr>
                </pic:pic>
              </a:graphicData>
            </a:graphic>
          </wp:anchor>
        </w:drawing>
      </w:r>
    </w:p>
    <w:p w14:paraId="25462C6E">
      <w:pPr>
        <w:spacing w:before="240" w:after="240" w:line="360" w:lineRule="auto"/>
        <w:jc w:val="both"/>
        <w:rPr>
          <w:b/>
          <w:bCs/>
        </w:rPr>
      </w:pPr>
    </w:p>
    <w:p w14:paraId="1D706FB6">
      <w:pPr>
        <w:spacing w:before="240" w:after="240" w:line="360" w:lineRule="auto"/>
        <w:jc w:val="both"/>
        <w:rPr>
          <w:b/>
          <w:bCs/>
        </w:rPr>
      </w:pPr>
    </w:p>
    <w:p w14:paraId="7FA367C9">
      <w:pPr>
        <w:spacing w:before="240" w:after="240" w:line="360" w:lineRule="auto"/>
        <w:jc w:val="both"/>
        <w:rPr>
          <w:b/>
          <w:bCs/>
        </w:rPr>
      </w:pPr>
    </w:p>
    <w:p w14:paraId="085D8E75">
      <w:pPr>
        <w:spacing w:before="240" w:after="240" w:line="360" w:lineRule="auto"/>
        <w:jc w:val="both"/>
        <w:rPr>
          <w:b/>
          <w:bCs/>
        </w:rPr>
      </w:pPr>
    </w:p>
    <w:p w14:paraId="10F22916">
      <w:pPr>
        <w:spacing w:before="240" w:after="240" w:line="360" w:lineRule="auto"/>
        <w:jc w:val="both"/>
        <w:rPr>
          <w:b/>
          <w:bCs/>
        </w:rPr>
      </w:pPr>
    </w:p>
    <w:p w14:paraId="426F506F">
      <w:pPr>
        <w:spacing w:before="240" w:after="240" w:line="360" w:lineRule="auto"/>
        <w:jc w:val="both"/>
        <w:rPr>
          <w:b/>
          <w:bCs/>
        </w:rPr>
      </w:pPr>
    </w:p>
    <w:p w14:paraId="01FB4E30">
      <w:pPr>
        <w:spacing w:before="240" w:after="240" w:line="360" w:lineRule="auto"/>
        <w:ind w:left="0"/>
        <w:jc w:val="both"/>
        <w:rPr>
          <w:b/>
          <w:bCs/>
        </w:rPr>
      </w:pPr>
    </w:p>
    <w:p w14:paraId="1E4D22E1">
      <w:pPr>
        <w:spacing w:before="240" w:after="240" w:line="360" w:lineRule="auto"/>
        <w:jc w:val="both"/>
        <w:rPr>
          <w:b/>
          <w:bCs/>
        </w:rPr>
      </w:pPr>
    </w:p>
    <w:p w14:paraId="701B6552">
      <w:pPr>
        <w:spacing w:before="240" w:after="240" w:line="360" w:lineRule="auto"/>
        <w:jc w:val="both"/>
        <w:rPr>
          <w:b/>
          <w:bCs/>
        </w:rPr>
      </w:pPr>
    </w:p>
    <w:p w14:paraId="6802C481">
      <w:pPr>
        <w:spacing w:before="240" w:after="240" w:line="360" w:lineRule="auto"/>
        <w:jc w:val="both"/>
        <w:rPr>
          <w:b/>
          <w:bCs/>
        </w:rPr>
      </w:pPr>
    </w:p>
    <w:p w14:paraId="135B7946">
      <w:pPr>
        <w:spacing w:before="240" w:after="240" w:line="360" w:lineRule="auto"/>
        <w:ind w:left="0"/>
        <w:jc w:val="both"/>
        <w:rPr>
          <w:b/>
          <w:bCs/>
        </w:rPr>
      </w:pPr>
    </w:p>
    <w:p w14:paraId="3168BAA8">
      <w:pPr>
        <w:spacing w:before="240" w:after="240" w:line="360" w:lineRule="auto"/>
        <w:jc w:val="both"/>
        <w:rPr>
          <w:b/>
          <w:bCs/>
        </w:rPr>
      </w:pPr>
      <w:r>
        <w:drawing>
          <wp:anchor distT="0" distB="0" distL="0" distR="0" simplePos="0" relativeHeight="251789312" behindDoc="1" locked="0" layoutInCell="1" allowOverlap="1">
            <wp:simplePos x="0" y="0"/>
            <wp:positionH relativeFrom="column">
              <wp:posOffset>-761365</wp:posOffset>
            </wp:positionH>
            <wp:positionV relativeFrom="paragraph">
              <wp:posOffset>152400</wp:posOffset>
            </wp:positionV>
            <wp:extent cx="4441190" cy="4294505"/>
            <wp:effectExtent l="0" t="0" r="0" b="0"/>
            <wp:wrapNone/>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124"/>
                    <a:srcRect/>
                    <a:stretch>
                      <a:fillRect/>
                    </a:stretch>
                  </pic:blipFill>
                  <pic:spPr>
                    <a:xfrm>
                      <a:off x="0" y="0"/>
                      <a:ext cx="4441154" cy="4294591"/>
                    </a:xfrm>
                    <a:prstGeom prst="rect">
                      <a:avLst/>
                    </a:prstGeom>
                  </pic:spPr>
                </pic:pic>
              </a:graphicData>
            </a:graphic>
          </wp:anchor>
        </w:drawing>
      </w:r>
      <w:r>
        <w:drawing>
          <wp:anchor distT="0" distB="0" distL="0" distR="0" simplePos="0" relativeHeight="251790336" behindDoc="0" locked="0" layoutInCell="1" allowOverlap="1">
            <wp:simplePos x="0" y="0"/>
            <wp:positionH relativeFrom="column">
              <wp:posOffset>2362200</wp:posOffset>
            </wp:positionH>
            <wp:positionV relativeFrom="paragraph">
              <wp:posOffset>194945</wp:posOffset>
            </wp:positionV>
            <wp:extent cx="4105275" cy="4211320"/>
            <wp:effectExtent l="0" t="0" r="0" b="0"/>
            <wp:wrapNone/>
            <wp:docPr id="86" name="image71.png"/>
            <wp:cNvGraphicFramePr/>
            <a:graphic xmlns:a="http://schemas.openxmlformats.org/drawingml/2006/main">
              <a:graphicData uri="http://schemas.openxmlformats.org/drawingml/2006/picture">
                <pic:pic xmlns:pic="http://schemas.openxmlformats.org/drawingml/2006/picture">
                  <pic:nvPicPr>
                    <pic:cNvPr id="86" name="image71.png"/>
                    <pic:cNvPicPr preferRelativeResize="0"/>
                  </pic:nvPicPr>
                  <pic:blipFill>
                    <a:blip r:embed="rId125"/>
                    <a:srcRect/>
                    <a:stretch>
                      <a:fillRect/>
                    </a:stretch>
                  </pic:blipFill>
                  <pic:spPr>
                    <a:xfrm>
                      <a:off x="0" y="0"/>
                      <a:ext cx="4105072" cy="4211621"/>
                    </a:xfrm>
                    <a:prstGeom prst="rect">
                      <a:avLst/>
                    </a:prstGeom>
                  </pic:spPr>
                </pic:pic>
              </a:graphicData>
            </a:graphic>
          </wp:anchor>
        </w:drawing>
      </w:r>
    </w:p>
    <w:p w14:paraId="2BB9C17A">
      <w:pPr>
        <w:spacing w:before="240" w:after="240" w:line="360" w:lineRule="auto"/>
        <w:jc w:val="both"/>
        <w:rPr>
          <w:b/>
          <w:bCs/>
        </w:rPr>
      </w:pPr>
    </w:p>
    <w:p w14:paraId="3EC8EF76">
      <w:pPr>
        <w:spacing w:before="240" w:after="240" w:line="360" w:lineRule="auto"/>
        <w:jc w:val="both"/>
        <w:rPr>
          <w:b/>
          <w:bCs/>
        </w:rPr>
      </w:pPr>
    </w:p>
    <w:p w14:paraId="17A3923A">
      <w:pPr>
        <w:spacing w:before="240" w:after="240" w:line="360" w:lineRule="auto"/>
        <w:jc w:val="both"/>
        <w:rPr>
          <w:b/>
          <w:bCs/>
        </w:rPr>
      </w:pPr>
    </w:p>
    <w:p w14:paraId="24F8939D">
      <w:pPr>
        <w:spacing w:before="240" w:after="240" w:line="360" w:lineRule="auto"/>
        <w:jc w:val="both"/>
        <w:rPr>
          <w:b/>
          <w:bCs/>
        </w:rPr>
      </w:pPr>
    </w:p>
    <w:p w14:paraId="7F576054">
      <w:pPr>
        <w:spacing w:before="240" w:after="240" w:line="360" w:lineRule="auto"/>
        <w:jc w:val="both"/>
        <w:rPr>
          <w:b/>
          <w:bCs/>
        </w:rPr>
      </w:pPr>
    </w:p>
    <w:p w14:paraId="2852B68F">
      <w:pPr>
        <w:spacing w:before="240" w:after="240" w:line="360" w:lineRule="auto"/>
        <w:ind w:left="0"/>
        <w:jc w:val="both"/>
        <w:rPr>
          <w:b/>
          <w:bCs/>
        </w:rPr>
      </w:pPr>
    </w:p>
    <w:p w14:paraId="27480BA7">
      <w:pPr>
        <w:spacing w:before="240" w:after="240" w:line="360" w:lineRule="auto"/>
        <w:jc w:val="both"/>
        <w:rPr>
          <w:b/>
          <w:bCs/>
        </w:rPr>
      </w:pPr>
      <w:r>
        <w:drawing>
          <wp:anchor distT="0" distB="0" distL="0" distR="0" simplePos="0" relativeHeight="251791360" behindDoc="1" locked="0" layoutInCell="1" allowOverlap="1">
            <wp:simplePos x="0" y="0"/>
            <wp:positionH relativeFrom="column">
              <wp:posOffset>-761365</wp:posOffset>
            </wp:positionH>
            <wp:positionV relativeFrom="paragraph">
              <wp:posOffset>338455</wp:posOffset>
            </wp:positionV>
            <wp:extent cx="4532630" cy="4620895"/>
            <wp:effectExtent l="0" t="0" r="0" b="0"/>
            <wp:wrapNone/>
            <wp:docPr id="42" name="image21.png"/>
            <wp:cNvGraphicFramePr/>
            <a:graphic xmlns:a="http://schemas.openxmlformats.org/drawingml/2006/main">
              <a:graphicData uri="http://schemas.openxmlformats.org/drawingml/2006/picture">
                <pic:pic xmlns:pic="http://schemas.openxmlformats.org/drawingml/2006/picture">
                  <pic:nvPicPr>
                    <pic:cNvPr id="42" name="image21.png"/>
                    <pic:cNvPicPr preferRelativeResize="0"/>
                  </pic:nvPicPr>
                  <pic:blipFill>
                    <a:blip r:embed="rId126"/>
                    <a:srcRect/>
                    <a:stretch>
                      <a:fillRect/>
                    </a:stretch>
                  </pic:blipFill>
                  <pic:spPr>
                    <a:xfrm>
                      <a:off x="0" y="0"/>
                      <a:ext cx="4532630" cy="4620639"/>
                    </a:xfrm>
                    <a:prstGeom prst="rect">
                      <a:avLst/>
                    </a:prstGeom>
                  </pic:spPr>
                </pic:pic>
              </a:graphicData>
            </a:graphic>
          </wp:anchor>
        </w:drawing>
      </w:r>
      <w:r>
        <w:drawing>
          <wp:anchor distT="0" distB="0" distL="0" distR="0" simplePos="0" relativeHeight="251792384" behindDoc="1" locked="0" layoutInCell="1" allowOverlap="1">
            <wp:simplePos x="0" y="0"/>
            <wp:positionH relativeFrom="column">
              <wp:posOffset>2276475</wp:posOffset>
            </wp:positionH>
            <wp:positionV relativeFrom="paragraph">
              <wp:posOffset>257175</wp:posOffset>
            </wp:positionV>
            <wp:extent cx="3987800" cy="4396740"/>
            <wp:effectExtent l="0" t="0" r="0" b="0"/>
            <wp:wrapNone/>
            <wp:docPr id="43" name="image18.png"/>
            <wp:cNvGraphicFramePr/>
            <a:graphic xmlns:a="http://schemas.openxmlformats.org/drawingml/2006/main">
              <a:graphicData uri="http://schemas.openxmlformats.org/drawingml/2006/picture">
                <pic:pic xmlns:pic="http://schemas.openxmlformats.org/drawingml/2006/picture">
                  <pic:nvPicPr>
                    <pic:cNvPr id="43" name="image18.png"/>
                    <pic:cNvPicPr preferRelativeResize="0"/>
                  </pic:nvPicPr>
                  <pic:blipFill>
                    <a:blip r:embed="rId127"/>
                    <a:srcRect/>
                    <a:stretch>
                      <a:fillRect/>
                    </a:stretch>
                  </pic:blipFill>
                  <pic:spPr>
                    <a:xfrm>
                      <a:off x="0" y="0"/>
                      <a:ext cx="3987800" cy="4396902"/>
                    </a:xfrm>
                    <a:prstGeom prst="rect">
                      <a:avLst/>
                    </a:prstGeom>
                  </pic:spPr>
                </pic:pic>
              </a:graphicData>
            </a:graphic>
          </wp:anchor>
        </w:drawing>
      </w:r>
    </w:p>
    <w:p w14:paraId="488E38E9">
      <w:pPr>
        <w:spacing w:before="240" w:after="240" w:line="360" w:lineRule="auto"/>
        <w:jc w:val="both"/>
        <w:rPr>
          <w:b/>
          <w:bCs/>
        </w:rPr>
      </w:pPr>
    </w:p>
    <w:p w14:paraId="3CD45C2D">
      <w:pPr>
        <w:spacing w:before="240" w:after="240" w:line="360" w:lineRule="auto"/>
        <w:jc w:val="both"/>
        <w:rPr>
          <w:b/>
          <w:bCs/>
        </w:rPr>
      </w:pPr>
    </w:p>
    <w:p w14:paraId="55B4857F">
      <w:pPr>
        <w:spacing w:before="240" w:after="240" w:line="360" w:lineRule="auto"/>
        <w:jc w:val="both"/>
        <w:rPr>
          <w:b/>
          <w:bCs/>
        </w:rPr>
      </w:pPr>
    </w:p>
    <w:p w14:paraId="15754244">
      <w:pPr>
        <w:spacing w:before="240" w:after="240" w:line="360" w:lineRule="auto"/>
        <w:jc w:val="both"/>
        <w:rPr>
          <w:b/>
          <w:bCs/>
        </w:rPr>
      </w:pPr>
    </w:p>
    <w:p w14:paraId="56722699">
      <w:pPr>
        <w:spacing w:before="240" w:after="240" w:line="360" w:lineRule="auto"/>
        <w:jc w:val="both"/>
        <w:rPr>
          <w:b/>
          <w:bCs/>
        </w:rPr>
      </w:pPr>
    </w:p>
    <w:p w14:paraId="191DDB35">
      <w:pPr>
        <w:spacing w:before="240" w:after="240" w:line="360" w:lineRule="auto"/>
        <w:jc w:val="both"/>
        <w:rPr>
          <w:b/>
          <w:bCs/>
        </w:rPr>
      </w:pPr>
    </w:p>
    <w:p w14:paraId="0EB78B85">
      <w:pPr>
        <w:spacing w:before="240" w:after="240" w:line="360" w:lineRule="auto"/>
        <w:jc w:val="both"/>
        <w:rPr>
          <w:b/>
          <w:bCs/>
        </w:rPr>
      </w:pPr>
    </w:p>
    <w:p w14:paraId="486312F8">
      <w:pPr>
        <w:spacing w:before="240" w:after="240" w:line="360" w:lineRule="auto"/>
        <w:jc w:val="both"/>
        <w:rPr>
          <w:b/>
          <w:bCs/>
        </w:rPr>
      </w:pPr>
    </w:p>
    <w:p w14:paraId="4DBA0EE0">
      <w:pPr>
        <w:spacing w:before="240" w:after="240" w:line="360" w:lineRule="auto"/>
        <w:jc w:val="both"/>
        <w:rPr>
          <w:b/>
          <w:bCs/>
        </w:rPr>
      </w:pPr>
    </w:p>
    <w:p w14:paraId="241F7597">
      <w:pPr>
        <w:spacing w:before="240" w:after="240" w:line="360" w:lineRule="auto"/>
        <w:jc w:val="both"/>
        <w:rPr>
          <w:b/>
          <w:bCs/>
        </w:rPr>
      </w:pPr>
    </w:p>
    <w:p w14:paraId="23E13117">
      <w:pPr>
        <w:spacing w:before="240" w:after="240" w:line="360" w:lineRule="auto"/>
        <w:jc w:val="both"/>
        <w:rPr>
          <w:b/>
          <w:bCs/>
        </w:rPr>
      </w:pPr>
    </w:p>
    <w:p w14:paraId="1236014F">
      <w:pPr>
        <w:spacing w:before="240" w:after="240" w:line="360" w:lineRule="auto"/>
        <w:jc w:val="both"/>
        <w:rPr>
          <w:b/>
          <w:bCs/>
        </w:rPr>
      </w:pPr>
    </w:p>
    <w:p w14:paraId="7BAF59E8">
      <w:pPr>
        <w:spacing w:before="240" w:after="240" w:line="360" w:lineRule="auto"/>
        <w:jc w:val="both"/>
        <w:rPr>
          <w:b/>
          <w:bCs/>
        </w:rPr>
      </w:pPr>
    </w:p>
    <w:p w14:paraId="319426A6">
      <w:pPr>
        <w:spacing w:before="240" w:after="240" w:line="360" w:lineRule="auto"/>
        <w:jc w:val="both"/>
        <w:rPr>
          <w:b/>
          <w:bCs/>
        </w:rPr>
      </w:pPr>
    </w:p>
    <w:p w14:paraId="02BEA4D9">
      <w:pPr>
        <w:spacing w:before="240" w:after="240" w:line="360" w:lineRule="auto"/>
        <w:jc w:val="both"/>
        <w:rPr>
          <w:b/>
          <w:bCs/>
        </w:rPr>
      </w:pPr>
      <w:r>
        <w:drawing>
          <wp:anchor distT="0" distB="0" distL="0" distR="0" simplePos="0" relativeHeight="251793408" behindDoc="1" locked="0" layoutInCell="1" allowOverlap="1">
            <wp:simplePos x="0" y="0"/>
            <wp:positionH relativeFrom="column">
              <wp:posOffset>-875665</wp:posOffset>
            </wp:positionH>
            <wp:positionV relativeFrom="paragraph">
              <wp:posOffset>0</wp:posOffset>
            </wp:positionV>
            <wp:extent cx="4218305" cy="4323715"/>
            <wp:effectExtent l="0" t="0" r="0" b="0"/>
            <wp:wrapNone/>
            <wp:docPr id="44" name="image23.png"/>
            <wp:cNvGraphicFramePr/>
            <a:graphic xmlns:a="http://schemas.openxmlformats.org/drawingml/2006/main">
              <a:graphicData uri="http://schemas.openxmlformats.org/drawingml/2006/picture">
                <pic:pic xmlns:pic="http://schemas.openxmlformats.org/drawingml/2006/picture">
                  <pic:nvPicPr>
                    <pic:cNvPr id="44" name="image23.png"/>
                    <pic:cNvPicPr preferRelativeResize="0"/>
                  </pic:nvPicPr>
                  <pic:blipFill>
                    <a:blip r:embed="rId128"/>
                    <a:srcRect/>
                    <a:stretch>
                      <a:fillRect/>
                    </a:stretch>
                  </pic:blipFill>
                  <pic:spPr>
                    <a:xfrm>
                      <a:off x="0" y="0"/>
                      <a:ext cx="4218151" cy="4323964"/>
                    </a:xfrm>
                    <a:prstGeom prst="rect">
                      <a:avLst/>
                    </a:prstGeom>
                  </pic:spPr>
                </pic:pic>
              </a:graphicData>
            </a:graphic>
          </wp:anchor>
        </w:drawing>
      </w:r>
      <w:r>
        <w:drawing>
          <wp:anchor distT="0" distB="0" distL="0" distR="0" simplePos="0" relativeHeight="251794432" behindDoc="0" locked="0" layoutInCell="1" allowOverlap="1">
            <wp:simplePos x="0" y="0"/>
            <wp:positionH relativeFrom="column">
              <wp:posOffset>2447925</wp:posOffset>
            </wp:positionH>
            <wp:positionV relativeFrom="paragraph">
              <wp:posOffset>0</wp:posOffset>
            </wp:positionV>
            <wp:extent cx="3820160" cy="4780915"/>
            <wp:effectExtent l="0" t="0" r="0" b="0"/>
            <wp:wrapNone/>
            <wp:docPr id="84" name="image45.png"/>
            <wp:cNvGraphicFramePr/>
            <a:graphic xmlns:a="http://schemas.openxmlformats.org/drawingml/2006/main">
              <a:graphicData uri="http://schemas.openxmlformats.org/drawingml/2006/picture">
                <pic:pic xmlns:pic="http://schemas.openxmlformats.org/drawingml/2006/picture">
                  <pic:nvPicPr>
                    <pic:cNvPr id="84" name="image45.png"/>
                    <pic:cNvPicPr preferRelativeResize="0"/>
                  </pic:nvPicPr>
                  <pic:blipFill>
                    <a:blip r:embed="rId129"/>
                    <a:srcRect/>
                    <a:stretch>
                      <a:fillRect/>
                    </a:stretch>
                  </pic:blipFill>
                  <pic:spPr>
                    <a:xfrm>
                      <a:off x="0" y="0"/>
                      <a:ext cx="3820171" cy="4780722"/>
                    </a:xfrm>
                    <a:prstGeom prst="rect">
                      <a:avLst/>
                    </a:prstGeom>
                  </pic:spPr>
                </pic:pic>
              </a:graphicData>
            </a:graphic>
          </wp:anchor>
        </w:drawing>
      </w:r>
    </w:p>
    <w:p w14:paraId="12C4AA54">
      <w:pPr>
        <w:spacing w:before="240" w:after="240" w:line="360" w:lineRule="auto"/>
        <w:jc w:val="both"/>
        <w:rPr>
          <w:b/>
          <w:bCs/>
        </w:rPr>
      </w:pPr>
    </w:p>
    <w:p w14:paraId="6E9A4344">
      <w:pPr>
        <w:spacing w:before="240" w:after="240" w:line="360" w:lineRule="auto"/>
        <w:jc w:val="both"/>
        <w:rPr>
          <w:b/>
          <w:bCs/>
        </w:rPr>
      </w:pPr>
    </w:p>
    <w:p w14:paraId="6B60AD3C">
      <w:pPr>
        <w:spacing w:before="240" w:after="240" w:line="360" w:lineRule="auto"/>
        <w:jc w:val="both"/>
        <w:rPr>
          <w:b/>
          <w:bCs/>
        </w:rPr>
      </w:pPr>
    </w:p>
    <w:p w14:paraId="15C43B01">
      <w:pPr>
        <w:spacing w:before="240" w:after="240" w:line="360" w:lineRule="auto"/>
        <w:jc w:val="both"/>
        <w:rPr>
          <w:b/>
          <w:bCs/>
        </w:rPr>
      </w:pPr>
    </w:p>
    <w:p w14:paraId="7EFC5939">
      <w:pPr>
        <w:spacing w:before="240" w:after="240" w:line="360" w:lineRule="auto"/>
        <w:jc w:val="both"/>
        <w:rPr>
          <w:b/>
          <w:bCs/>
        </w:rPr>
      </w:pPr>
    </w:p>
    <w:p w14:paraId="331B1510">
      <w:pPr>
        <w:spacing w:before="240" w:after="240" w:line="360" w:lineRule="auto"/>
        <w:jc w:val="both"/>
        <w:rPr>
          <w:b/>
          <w:bCs/>
        </w:rPr>
      </w:pPr>
    </w:p>
    <w:p w14:paraId="70907FBE">
      <w:pPr>
        <w:spacing w:before="240" w:after="240" w:line="360" w:lineRule="auto"/>
        <w:jc w:val="both"/>
        <w:rPr>
          <w:b/>
          <w:bCs/>
        </w:rPr>
      </w:pPr>
    </w:p>
    <w:p w14:paraId="2E067297">
      <w:pPr>
        <w:spacing w:before="240" w:after="240" w:line="360" w:lineRule="auto"/>
        <w:jc w:val="both"/>
        <w:rPr>
          <w:b/>
          <w:bCs/>
        </w:rPr>
      </w:pPr>
    </w:p>
    <w:p w14:paraId="0C0F59EC">
      <w:pPr>
        <w:spacing w:before="240" w:after="240" w:line="360" w:lineRule="auto"/>
        <w:jc w:val="both"/>
        <w:rPr>
          <w:b/>
          <w:bCs/>
        </w:rPr>
      </w:pPr>
    </w:p>
    <w:p w14:paraId="735A19B3">
      <w:pPr>
        <w:spacing w:before="240" w:after="240" w:line="360" w:lineRule="auto"/>
        <w:jc w:val="both"/>
        <w:rPr>
          <w:b/>
          <w:bCs/>
        </w:rPr>
      </w:pPr>
      <w:r>
        <w:drawing>
          <wp:anchor distT="0" distB="0" distL="0" distR="0" simplePos="0" relativeHeight="251795456" behindDoc="1" locked="0" layoutInCell="1" allowOverlap="1">
            <wp:simplePos x="0" y="0"/>
            <wp:positionH relativeFrom="column">
              <wp:posOffset>-875665</wp:posOffset>
            </wp:positionH>
            <wp:positionV relativeFrom="paragraph">
              <wp:posOffset>171450</wp:posOffset>
            </wp:positionV>
            <wp:extent cx="4789805" cy="4472305"/>
            <wp:effectExtent l="0" t="0" r="0" b="0"/>
            <wp:wrapNone/>
            <wp:docPr id="34" name="image9.png"/>
            <wp:cNvGraphicFramePr/>
            <a:graphic xmlns:a="http://schemas.openxmlformats.org/drawingml/2006/main">
              <a:graphicData uri="http://schemas.openxmlformats.org/drawingml/2006/picture">
                <pic:pic xmlns:pic="http://schemas.openxmlformats.org/drawingml/2006/picture">
                  <pic:nvPicPr>
                    <pic:cNvPr id="34" name="image9.png"/>
                    <pic:cNvPicPr preferRelativeResize="0"/>
                  </pic:nvPicPr>
                  <pic:blipFill>
                    <a:blip r:embed="rId130"/>
                    <a:srcRect/>
                    <a:stretch>
                      <a:fillRect/>
                    </a:stretch>
                  </pic:blipFill>
                  <pic:spPr>
                    <a:xfrm>
                      <a:off x="0" y="0"/>
                      <a:ext cx="4789805" cy="4472305"/>
                    </a:xfrm>
                    <a:prstGeom prst="rect">
                      <a:avLst/>
                    </a:prstGeom>
                  </pic:spPr>
                </pic:pic>
              </a:graphicData>
            </a:graphic>
          </wp:anchor>
        </w:drawing>
      </w:r>
    </w:p>
    <w:p w14:paraId="4E5E0156">
      <w:pPr>
        <w:spacing w:before="240" w:after="240" w:line="360" w:lineRule="auto"/>
        <w:jc w:val="both"/>
        <w:rPr>
          <w:b/>
          <w:bCs/>
        </w:rPr>
      </w:pPr>
      <w:r>
        <w:drawing>
          <wp:anchor distT="0" distB="0" distL="0" distR="0" simplePos="0" relativeHeight="251796480" behindDoc="1" locked="0" layoutInCell="1" allowOverlap="1">
            <wp:simplePos x="0" y="0"/>
            <wp:positionH relativeFrom="column">
              <wp:posOffset>2505075</wp:posOffset>
            </wp:positionH>
            <wp:positionV relativeFrom="paragraph">
              <wp:posOffset>213360</wp:posOffset>
            </wp:positionV>
            <wp:extent cx="4258310" cy="4077335"/>
            <wp:effectExtent l="0" t="0" r="0" b="0"/>
            <wp:wrapNone/>
            <wp:docPr id="35" name="image20.png"/>
            <wp:cNvGraphicFramePr/>
            <a:graphic xmlns:a="http://schemas.openxmlformats.org/drawingml/2006/main">
              <a:graphicData uri="http://schemas.openxmlformats.org/drawingml/2006/picture">
                <pic:pic xmlns:pic="http://schemas.openxmlformats.org/drawingml/2006/picture">
                  <pic:nvPicPr>
                    <pic:cNvPr id="35" name="image20.png"/>
                    <pic:cNvPicPr preferRelativeResize="0"/>
                  </pic:nvPicPr>
                  <pic:blipFill>
                    <a:blip r:embed="rId131"/>
                    <a:srcRect/>
                    <a:stretch>
                      <a:fillRect/>
                    </a:stretch>
                  </pic:blipFill>
                  <pic:spPr>
                    <a:xfrm>
                      <a:off x="0" y="0"/>
                      <a:ext cx="4258604" cy="4077041"/>
                    </a:xfrm>
                    <a:prstGeom prst="rect">
                      <a:avLst/>
                    </a:prstGeom>
                  </pic:spPr>
                </pic:pic>
              </a:graphicData>
            </a:graphic>
          </wp:anchor>
        </w:drawing>
      </w:r>
    </w:p>
    <w:p w14:paraId="69A0B75F">
      <w:pPr>
        <w:spacing w:before="240" w:after="240" w:line="360" w:lineRule="auto"/>
        <w:jc w:val="both"/>
        <w:rPr>
          <w:b/>
          <w:bCs/>
        </w:rPr>
      </w:pPr>
    </w:p>
    <w:p w14:paraId="4E2E6832">
      <w:pPr>
        <w:spacing w:before="240" w:after="240" w:line="360" w:lineRule="auto"/>
        <w:jc w:val="both"/>
        <w:rPr>
          <w:b/>
          <w:bCs/>
        </w:rPr>
      </w:pPr>
    </w:p>
    <w:p w14:paraId="5B2EA0DB">
      <w:pPr>
        <w:spacing w:before="240" w:after="240" w:line="360" w:lineRule="auto"/>
        <w:jc w:val="both"/>
        <w:rPr>
          <w:b/>
          <w:bCs/>
        </w:rPr>
      </w:pPr>
    </w:p>
    <w:p w14:paraId="06727630">
      <w:pPr>
        <w:spacing w:before="240" w:after="240" w:line="360" w:lineRule="auto"/>
        <w:jc w:val="both"/>
        <w:rPr>
          <w:b/>
          <w:bCs/>
        </w:rPr>
      </w:pPr>
    </w:p>
    <w:p w14:paraId="5EA2326D">
      <w:pPr>
        <w:spacing w:before="240" w:after="240" w:line="360" w:lineRule="auto"/>
        <w:ind w:left="0"/>
        <w:jc w:val="both"/>
        <w:rPr>
          <w:b/>
          <w:bCs/>
        </w:rPr>
      </w:pPr>
    </w:p>
    <w:p w14:paraId="59F3E669">
      <w:pPr>
        <w:spacing w:before="240" w:after="240" w:line="360" w:lineRule="auto"/>
        <w:jc w:val="both"/>
        <w:rPr>
          <w:b/>
          <w:bCs/>
        </w:rPr>
      </w:pPr>
    </w:p>
    <w:p w14:paraId="62FADE75">
      <w:pPr>
        <w:spacing w:before="240" w:after="240" w:line="360" w:lineRule="auto"/>
        <w:ind w:left="0"/>
        <w:jc w:val="both"/>
        <w:rPr>
          <w:b/>
          <w:bCs/>
        </w:rPr>
      </w:pPr>
    </w:p>
    <w:p w14:paraId="6DD62399">
      <w:pPr>
        <w:spacing w:before="240" w:after="240" w:line="360" w:lineRule="auto"/>
        <w:jc w:val="both"/>
        <w:rPr>
          <w:b/>
          <w:bCs/>
        </w:rPr>
      </w:pPr>
    </w:p>
    <w:p w14:paraId="212659DF">
      <w:pPr>
        <w:spacing w:before="240" w:after="240" w:line="360" w:lineRule="auto"/>
        <w:jc w:val="both"/>
        <w:rPr>
          <w:b/>
          <w:bCs/>
        </w:rPr>
      </w:pPr>
      <w:r>
        <w:drawing>
          <wp:anchor distT="0" distB="0" distL="0" distR="0" simplePos="0" relativeHeight="251797504" behindDoc="1" locked="0" layoutInCell="1" allowOverlap="1">
            <wp:simplePos x="0" y="0"/>
            <wp:positionH relativeFrom="column">
              <wp:posOffset>-856615</wp:posOffset>
            </wp:positionH>
            <wp:positionV relativeFrom="paragraph">
              <wp:posOffset>0</wp:posOffset>
            </wp:positionV>
            <wp:extent cx="3636010" cy="4424045"/>
            <wp:effectExtent l="0" t="0" r="0" b="0"/>
            <wp:wrapNone/>
            <wp:docPr id="25" name="image7.png"/>
            <wp:cNvGraphicFramePr/>
            <a:graphic xmlns:a="http://schemas.openxmlformats.org/drawingml/2006/main">
              <a:graphicData uri="http://schemas.openxmlformats.org/drawingml/2006/picture">
                <pic:pic xmlns:pic="http://schemas.openxmlformats.org/drawingml/2006/picture">
                  <pic:nvPicPr>
                    <pic:cNvPr id="25" name="image7.png"/>
                    <pic:cNvPicPr preferRelativeResize="0"/>
                  </pic:nvPicPr>
                  <pic:blipFill>
                    <a:blip r:embed="rId132"/>
                    <a:srcRect/>
                    <a:stretch>
                      <a:fillRect/>
                    </a:stretch>
                  </pic:blipFill>
                  <pic:spPr>
                    <a:xfrm>
                      <a:off x="0" y="0"/>
                      <a:ext cx="3636289" cy="4424025"/>
                    </a:xfrm>
                    <a:prstGeom prst="rect">
                      <a:avLst/>
                    </a:prstGeom>
                  </pic:spPr>
                </pic:pic>
              </a:graphicData>
            </a:graphic>
          </wp:anchor>
        </w:drawing>
      </w:r>
      <w:r>
        <w:drawing>
          <wp:anchor distT="0" distB="0" distL="0" distR="0" simplePos="0" relativeHeight="251798528" behindDoc="0" locked="0" layoutInCell="1" allowOverlap="1">
            <wp:simplePos x="0" y="0"/>
            <wp:positionH relativeFrom="column">
              <wp:posOffset>2190750</wp:posOffset>
            </wp:positionH>
            <wp:positionV relativeFrom="paragraph">
              <wp:posOffset>0</wp:posOffset>
            </wp:positionV>
            <wp:extent cx="4073525" cy="4688840"/>
            <wp:effectExtent l="0" t="0" r="0" b="0"/>
            <wp:wrapNone/>
            <wp:docPr id="83" name="image62.png"/>
            <wp:cNvGraphicFramePr/>
            <a:graphic xmlns:a="http://schemas.openxmlformats.org/drawingml/2006/main">
              <a:graphicData uri="http://schemas.openxmlformats.org/drawingml/2006/picture">
                <pic:pic xmlns:pic="http://schemas.openxmlformats.org/drawingml/2006/picture">
                  <pic:nvPicPr>
                    <pic:cNvPr id="83" name="image62.png"/>
                    <pic:cNvPicPr preferRelativeResize="0"/>
                  </pic:nvPicPr>
                  <pic:blipFill>
                    <a:blip r:embed="rId133"/>
                    <a:srcRect/>
                    <a:stretch>
                      <a:fillRect/>
                    </a:stretch>
                  </pic:blipFill>
                  <pic:spPr>
                    <a:xfrm>
                      <a:off x="0" y="0"/>
                      <a:ext cx="4073660" cy="4689041"/>
                    </a:xfrm>
                    <a:prstGeom prst="rect">
                      <a:avLst/>
                    </a:prstGeom>
                  </pic:spPr>
                </pic:pic>
              </a:graphicData>
            </a:graphic>
          </wp:anchor>
        </w:drawing>
      </w:r>
    </w:p>
    <w:p w14:paraId="30B6F217">
      <w:pPr>
        <w:spacing w:before="240" w:after="240" w:line="360" w:lineRule="auto"/>
        <w:jc w:val="both"/>
        <w:rPr>
          <w:b/>
          <w:bCs/>
        </w:rPr>
      </w:pPr>
    </w:p>
    <w:p w14:paraId="3C5475D3">
      <w:pPr>
        <w:spacing w:before="240" w:after="240" w:line="360" w:lineRule="auto"/>
        <w:jc w:val="both"/>
        <w:rPr>
          <w:b/>
          <w:bCs/>
        </w:rPr>
      </w:pPr>
    </w:p>
    <w:p w14:paraId="22E5E85B">
      <w:pPr>
        <w:spacing w:before="240" w:after="240" w:line="360" w:lineRule="auto"/>
        <w:jc w:val="both"/>
        <w:rPr>
          <w:b/>
          <w:bCs/>
        </w:rPr>
      </w:pPr>
    </w:p>
    <w:p w14:paraId="412F4A0F">
      <w:pPr>
        <w:spacing w:before="240" w:after="240" w:line="360" w:lineRule="auto"/>
        <w:jc w:val="both"/>
        <w:rPr>
          <w:b/>
          <w:bCs/>
        </w:rPr>
      </w:pPr>
    </w:p>
    <w:p w14:paraId="6A6735D1">
      <w:pPr>
        <w:spacing w:before="240" w:after="240" w:line="360" w:lineRule="auto"/>
        <w:jc w:val="both"/>
        <w:rPr>
          <w:b/>
          <w:bCs/>
        </w:rPr>
      </w:pPr>
    </w:p>
    <w:p w14:paraId="68B10BE5">
      <w:pPr>
        <w:spacing w:before="240" w:after="240" w:line="360" w:lineRule="auto"/>
        <w:ind w:left="0"/>
        <w:jc w:val="both"/>
        <w:rPr>
          <w:b/>
          <w:bCs/>
        </w:rPr>
      </w:pPr>
      <w:r>
        <w:drawing>
          <wp:anchor distT="0" distB="0" distL="0" distR="0" simplePos="0" relativeHeight="251799552" behindDoc="1" locked="0" layoutInCell="1" allowOverlap="1">
            <wp:simplePos x="0" y="0"/>
            <wp:positionH relativeFrom="column">
              <wp:posOffset>-856615</wp:posOffset>
            </wp:positionH>
            <wp:positionV relativeFrom="paragraph">
              <wp:posOffset>325120</wp:posOffset>
            </wp:positionV>
            <wp:extent cx="4168775" cy="4693285"/>
            <wp:effectExtent l="0" t="0" r="0" b="0"/>
            <wp:wrapNone/>
            <wp:docPr id="26" name="image6.png"/>
            <wp:cNvGraphicFramePr/>
            <a:graphic xmlns:a="http://schemas.openxmlformats.org/drawingml/2006/main">
              <a:graphicData uri="http://schemas.openxmlformats.org/drawingml/2006/picture">
                <pic:pic xmlns:pic="http://schemas.openxmlformats.org/drawingml/2006/picture">
                  <pic:nvPicPr>
                    <pic:cNvPr id="26" name="image6.png"/>
                    <pic:cNvPicPr preferRelativeResize="0"/>
                  </pic:nvPicPr>
                  <pic:blipFill>
                    <a:blip r:embed="rId134"/>
                    <a:srcRect/>
                    <a:stretch>
                      <a:fillRect/>
                    </a:stretch>
                  </pic:blipFill>
                  <pic:spPr>
                    <a:xfrm>
                      <a:off x="0" y="0"/>
                      <a:ext cx="4168755" cy="4693391"/>
                    </a:xfrm>
                    <a:prstGeom prst="rect">
                      <a:avLst/>
                    </a:prstGeom>
                  </pic:spPr>
                </pic:pic>
              </a:graphicData>
            </a:graphic>
          </wp:anchor>
        </w:drawing>
      </w:r>
    </w:p>
    <w:p w14:paraId="646E47E7">
      <w:pPr>
        <w:spacing w:before="240" w:after="240" w:line="360" w:lineRule="auto"/>
        <w:jc w:val="both"/>
        <w:rPr>
          <w:b/>
          <w:bCs/>
        </w:rPr>
      </w:pPr>
      <w:r>
        <w:drawing>
          <wp:anchor distT="0" distB="0" distL="0" distR="0" simplePos="0" relativeHeight="251800576" behindDoc="1" locked="0" layoutInCell="1" allowOverlap="1">
            <wp:simplePos x="0" y="0"/>
            <wp:positionH relativeFrom="column">
              <wp:posOffset>2238375</wp:posOffset>
            </wp:positionH>
            <wp:positionV relativeFrom="paragraph">
              <wp:posOffset>103505</wp:posOffset>
            </wp:positionV>
            <wp:extent cx="4259580" cy="4304665"/>
            <wp:effectExtent l="0" t="0" r="0" b="0"/>
            <wp:wrapNone/>
            <wp:docPr id="27" name="image8.png"/>
            <wp:cNvGraphicFramePr/>
            <a:graphic xmlns:a="http://schemas.openxmlformats.org/drawingml/2006/main">
              <a:graphicData uri="http://schemas.openxmlformats.org/drawingml/2006/picture">
                <pic:pic xmlns:pic="http://schemas.openxmlformats.org/drawingml/2006/picture">
                  <pic:nvPicPr>
                    <pic:cNvPr id="27" name="image8.png"/>
                    <pic:cNvPicPr preferRelativeResize="0"/>
                  </pic:nvPicPr>
                  <pic:blipFill>
                    <a:blip r:embed="rId135"/>
                    <a:srcRect/>
                    <a:stretch>
                      <a:fillRect/>
                    </a:stretch>
                  </pic:blipFill>
                  <pic:spPr>
                    <a:xfrm>
                      <a:off x="0" y="0"/>
                      <a:ext cx="4259821" cy="4304871"/>
                    </a:xfrm>
                    <a:prstGeom prst="rect">
                      <a:avLst/>
                    </a:prstGeom>
                  </pic:spPr>
                </pic:pic>
              </a:graphicData>
            </a:graphic>
          </wp:anchor>
        </w:drawing>
      </w:r>
    </w:p>
    <w:p w14:paraId="5779ECC4">
      <w:pPr>
        <w:spacing w:before="240" w:after="240" w:line="360" w:lineRule="auto"/>
        <w:jc w:val="both"/>
        <w:rPr>
          <w:b/>
          <w:bCs/>
        </w:rPr>
      </w:pPr>
    </w:p>
    <w:p w14:paraId="7ED94950">
      <w:pPr>
        <w:spacing w:before="240" w:after="240" w:line="360" w:lineRule="auto"/>
        <w:ind w:left="0"/>
        <w:jc w:val="both"/>
        <w:rPr>
          <w:b/>
          <w:bCs/>
        </w:rPr>
      </w:pPr>
    </w:p>
    <w:p w14:paraId="3581EA41">
      <w:pPr>
        <w:spacing w:before="240" w:after="240" w:line="360" w:lineRule="auto"/>
        <w:jc w:val="both"/>
        <w:rPr>
          <w:b/>
          <w:bCs/>
        </w:rPr>
      </w:pPr>
      <w:r>
        <w:drawing>
          <wp:anchor distT="0" distB="0" distL="0" distR="0" simplePos="0" relativeHeight="251801600" behindDoc="1" locked="0" layoutInCell="1" allowOverlap="1">
            <wp:simplePos x="0" y="0"/>
            <wp:positionH relativeFrom="column">
              <wp:posOffset>-732790</wp:posOffset>
            </wp:positionH>
            <wp:positionV relativeFrom="paragraph">
              <wp:posOffset>0</wp:posOffset>
            </wp:positionV>
            <wp:extent cx="3752850" cy="4700905"/>
            <wp:effectExtent l="0" t="0" r="0" b="0"/>
            <wp:wrapNone/>
            <wp:docPr id="28" name="image4.png"/>
            <wp:cNvGraphicFramePr/>
            <a:graphic xmlns:a="http://schemas.openxmlformats.org/drawingml/2006/main">
              <a:graphicData uri="http://schemas.openxmlformats.org/drawingml/2006/picture">
                <pic:pic xmlns:pic="http://schemas.openxmlformats.org/drawingml/2006/picture">
                  <pic:nvPicPr>
                    <pic:cNvPr id="28" name="image4.png"/>
                    <pic:cNvPicPr preferRelativeResize="0"/>
                  </pic:nvPicPr>
                  <pic:blipFill>
                    <a:blip r:embed="rId136"/>
                    <a:srcRect/>
                    <a:stretch>
                      <a:fillRect/>
                    </a:stretch>
                  </pic:blipFill>
                  <pic:spPr>
                    <a:xfrm>
                      <a:off x="0" y="0"/>
                      <a:ext cx="3753111" cy="4701209"/>
                    </a:xfrm>
                    <a:prstGeom prst="rect">
                      <a:avLst/>
                    </a:prstGeom>
                  </pic:spPr>
                </pic:pic>
              </a:graphicData>
            </a:graphic>
          </wp:anchor>
        </w:drawing>
      </w:r>
      <w:r>
        <w:drawing>
          <wp:anchor distT="0" distB="0" distL="0" distR="0" simplePos="0" relativeHeight="251802624" behindDoc="1" locked="0" layoutInCell="1" allowOverlap="1">
            <wp:simplePos x="0" y="0"/>
            <wp:positionH relativeFrom="column">
              <wp:posOffset>2400300</wp:posOffset>
            </wp:positionH>
            <wp:positionV relativeFrom="paragraph">
              <wp:posOffset>0</wp:posOffset>
            </wp:positionV>
            <wp:extent cx="4347210" cy="4780915"/>
            <wp:effectExtent l="0" t="0" r="0" b="0"/>
            <wp:wrapNone/>
            <wp:docPr id="29" name="image2.png"/>
            <wp:cNvGraphicFramePr/>
            <a:graphic xmlns:a="http://schemas.openxmlformats.org/drawingml/2006/main">
              <a:graphicData uri="http://schemas.openxmlformats.org/drawingml/2006/picture">
                <pic:pic xmlns:pic="http://schemas.openxmlformats.org/drawingml/2006/picture">
                  <pic:nvPicPr>
                    <pic:cNvPr id="29" name="image2.png"/>
                    <pic:cNvPicPr preferRelativeResize="0"/>
                  </pic:nvPicPr>
                  <pic:blipFill>
                    <a:blip r:embed="rId137"/>
                    <a:srcRect/>
                    <a:stretch>
                      <a:fillRect/>
                    </a:stretch>
                  </pic:blipFill>
                  <pic:spPr>
                    <a:xfrm>
                      <a:off x="0" y="0"/>
                      <a:ext cx="4347051" cy="4780722"/>
                    </a:xfrm>
                    <a:prstGeom prst="rect">
                      <a:avLst/>
                    </a:prstGeom>
                  </pic:spPr>
                </pic:pic>
              </a:graphicData>
            </a:graphic>
          </wp:anchor>
        </w:drawing>
      </w:r>
    </w:p>
    <w:p w14:paraId="015252D6">
      <w:pPr>
        <w:spacing w:before="240" w:after="240" w:line="360" w:lineRule="auto"/>
        <w:jc w:val="both"/>
        <w:rPr>
          <w:b/>
          <w:bCs/>
        </w:rPr>
      </w:pPr>
    </w:p>
    <w:p w14:paraId="70071550">
      <w:pPr>
        <w:spacing w:before="240" w:after="240" w:line="360" w:lineRule="auto"/>
        <w:jc w:val="both"/>
        <w:rPr>
          <w:b/>
          <w:bCs/>
        </w:rPr>
      </w:pPr>
    </w:p>
    <w:p w14:paraId="4D8F4731">
      <w:pPr>
        <w:spacing w:before="240" w:after="240" w:line="360" w:lineRule="auto"/>
        <w:jc w:val="both"/>
        <w:rPr>
          <w:b/>
          <w:bCs/>
        </w:rPr>
      </w:pPr>
    </w:p>
    <w:p w14:paraId="6AFE4126">
      <w:pPr>
        <w:spacing w:before="240" w:after="240" w:line="360" w:lineRule="auto"/>
        <w:ind w:left="0"/>
        <w:jc w:val="both"/>
        <w:rPr>
          <w:b/>
          <w:bCs/>
        </w:rPr>
      </w:pPr>
    </w:p>
    <w:p w14:paraId="5EA82D80">
      <w:pPr>
        <w:spacing w:before="240" w:after="240" w:line="360" w:lineRule="auto"/>
        <w:jc w:val="both"/>
        <w:rPr>
          <w:b/>
          <w:bCs/>
        </w:rPr>
      </w:pPr>
    </w:p>
    <w:p w14:paraId="4754AF71">
      <w:pPr>
        <w:spacing w:before="240" w:after="240" w:line="360" w:lineRule="auto"/>
        <w:jc w:val="both"/>
        <w:rPr>
          <w:b/>
          <w:bCs/>
        </w:rPr>
      </w:pPr>
    </w:p>
    <w:p w14:paraId="76F634C9">
      <w:pPr>
        <w:spacing w:before="240" w:after="240" w:line="360" w:lineRule="auto"/>
        <w:jc w:val="both"/>
        <w:rPr>
          <w:b/>
          <w:bCs/>
        </w:rPr>
      </w:pPr>
    </w:p>
    <w:p w14:paraId="27A0B9E1">
      <w:pPr>
        <w:spacing w:before="240" w:after="240" w:line="360" w:lineRule="auto"/>
        <w:jc w:val="both"/>
        <w:rPr>
          <w:b/>
          <w:bCs/>
        </w:rPr>
      </w:pPr>
    </w:p>
    <w:p w14:paraId="6BBFA36D">
      <w:pPr>
        <w:spacing w:before="240" w:after="240" w:line="360" w:lineRule="auto"/>
        <w:ind w:left="0"/>
        <w:jc w:val="both"/>
        <w:rPr>
          <w:b/>
          <w:bCs/>
        </w:rPr>
      </w:pPr>
    </w:p>
    <w:p w14:paraId="7567DCA5">
      <w:pPr>
        <w:spacing w:before="240" w:after="240" w:line="360" w:lineRule="auto"/>
        <w:ind w:left="0"/>
        <w:jc w:val="both"/>
        <w:rPr>
          <w:b/>
          <w:bCs/>
        </w:rPr>
      </w:pPr>
    </w:p>
    <w:p w14:paraId="3ED1510B">
      <w:pPr>
        <w:spacing w:before="240" w:after="240" w:line="360" w:lineRule="auto"/>
        <w:jc w:val="both"/>
        <w:rPr>
          <w:b/>
          <w:bCs/>
        </w:rPr>
      </w:pPr>
      <w:r>
        <w:drawing>
          <wp:anchor distT="0" distB="0" distL="0" distR="0" simplePos="0" relativeHeight="251803648" behindDoc="1" locked="0" layoutInCell="1" allowOverlap="1">
            <wp:simplePos x="0" y="0"/>
            <wp:positionH relativeFrom="column">
              <wp:posOffset>-828040</wp:posOffset>
            </wp:positionH>
            <wp:positionV relativeFrom="paragraph">
              <wp:posOffset>0</wp:posOffset>
            </wp:positionV>
            <wp:extent cx="3828415" cy="4892040"/>
            <wp:effectExtent l="0" t="0" r="0" b="0"/>
            <wp:wrapNone/>
            <wp:docPr id="30" name="image1.png"/>
            <wp:cNvGraphicFramePr/>
            <a:graphic xmlns:a="http://schemas.openxmlformats.org/drawingml/2006/main">
              <a:graphicData uri="http://schemas.openxmlformats.org/drawingml/2006/picture">
                <pic:pic xmlns:pic="http://schemas.openxmlformats.org/drawingml/2006/picture">
                  <pic:nvPicPr>
                    <pic:cNvPr id="30" name="image1.png"/>
                    <pic:cNvPicPr preferRelativeResize="0"/>
                  </pic:nvPicPr>
                  <pic:blipFill>
                    <a:blip r:embed="rId138"/>
                    <a:srcRect/>
                    <a:stretch>
                      <a:fillRect/>
                    </a:stretch>
                  </pic:blipFill>
                  <pic:spPr>
                    <a:xfrm>
                      <a:off x="0" y="0"/>
                      <a:ext cx="3828567" cy="4891869"/>
                    </a:xfrm>
                    <a:prstGeom prst="rect">
                      <a:avLst/>
                    </a:prstGeom>
                  </pic:spPr>
                </pic:pic>
              </a:graphicData>
            </a:graphic>
          </wp:anchor>
        </w:drawing>
      </w:r>
      <w:r>
        <w:drawing>
          <wp:anchor distT="0" distB="0" distL="0" distR="0" simplePos="0" relativeHeight="251804672" behindDoc="0" locked="0" layoutInCell="1" allowOverlap="1">
            <wp:simplePos x="0" y="0"/>
            <wp:positionH relativeFrom="column">
              <wp:posOffset>2714625</wp:posOffset>
            </wp:positionH>
            <wp:positionV relativeFrom="paragraph">
              <wp:posOffset>206375</wp:posOffset>
            </wp:positionV>
            <wp:extent cx="3702050" cy="4939665"/>
            <wp:effectExtent l="0" t="0" r="0" b="0"/>
            <wp:wrapNone/>
            <wp:docPr id="73" name="image41.png"/>
            <wp:cNvGraphicFramePr/>
            <a:graphic xmlns:a="http://schemas.openxmlformats.org/drawingml/2006/main">
              <a:graphicData uri="http://schemas.openxmlformats.org/drawingml/2006/picture">
                <pic:pic xmlns:pic="http://schemas.openxmlformats.org/drawingml/2006/picture">
                  <pic:nvPicPr>
                    <pic:cNvPr id="73" name="image41.png"/>
                    <pic:cNvPicPr preferRelativeResize="0"/>
                  </pic:nvPicPr>
                  <pic:blipFill>
                    <a:blip r:embed="rId139"/>
                    <a:srcRect/>
                    <a:stretch>
                      <a:fillRect/>
                    </a:stretch>
                  </pic:blipFill>
                  <pic:spPr>
                    <a:xfrm>
                      <a:off x="0" y="0"/>
                      <a:ext cx="3701831" cy="4939748"/>
                    </a:xfrm>
                    <a:prstGeom prst="rect">
                      <a:avLst/>
                    </a:prstGeom>
                  </pic:spPr>
                </pic:pic>
              </a:graphicData>
            </a:graphic>
          </wp:anchor>
        </w:drawing>
      </w:r>
    </w:p>
    <w:p w14:paraId="178D8024">
      <w:pPr>
        <w:spacing w:before="240" w:after="240" w:line="360" w:lineRule="auto"/>
        <w:jc w:val="both"/>
        <w:rPr>
          <w:b/>
          <w:bCs/>
        </w:rPr>
      </w:pPr>
    </w:p>
    <w:p w14:paraId="39D07C19">
      <w:pPr>
        <w:spacing w:before="240" w:after="240" w:line="360" w:lineRule="auto"/>
        <w:jc w:val="both"/>
        <w:rPr>
          <w:b/>
          <w:bCs/>
        </w:rPr>
      </w:pPr>
    </w:p>
    <w:p w14:paraId="676C5BEA">
      <w:pPr>
        <w:spacing w:before="240" w:after="240" w:line="360" w:lineRule="auto"/>
        <w:jc w:val="both"/>
        <w:rPr>
          <w:b/>
          <w:bCs/>
        </w:rPr>
      </w:pPr>
    </w:p>
    <w:p w14:paraId="15D22C4D">
      <w:pPr>
        <w:spacing w:before="240" w:after="240" w:line="360" w:lineRule="auto"/>
        <w:jc w:val="both"/>
        <w:rPr>
          <w:b/>
          <w:bCs/>
        </w:rPr>
      </w:pPr>
    </w:p>
    <w:p w14:paraId="688C8702">
      <w:pPr>
        <w:spacing w:before="240" w:after="240" w:line="360" w:lineRule="auto"/>
        <w:jc w:val="both"/>
        <w:rPr>
          <w:b/>
          <w:bCs/>
        </w:rPr>
      </w:pPr>
    </w:p>
    <w:p w14:paraId="2B5929CC">
      <w:pPr>
        <w:spacing w:before="240" w:after="240" w:line="360" w:lineRule="auto"/>
        <w:jc w:val="both"/>
        <w:rPr>
          <w:b/>
          <w:bCs/>
        </w:rPr>
      </w:pPr>
    </w:p>
    <w:p w14:paraId="1CED6085">
      <w:pPr>
        <w:spacing w:before="240" w:after="240" w:line="360" w:lineRule="auto"/>
        <w:jc w:val="both"/>
        <w:rPr>
          <w:b/>
          <w:bCs/>
        </w:rPr>
      </w:pPr>
    </w:p>
    <w:p w14:paraId="54506F77">
      <w:pPr>
        <w:spacing w:before="240" w:after="240" w:line="360" w:lineRule="auto"/>
        <w:jc w:val="both"/>
        <w:rPr>
          <w:b/>
          <w:bCs/>
        </w:rPr>
      </w:pPr>
    </w:p>
    <w:p w14:paraId="21B2772B">
      <w:pPr>
        <w:spacing w:before="240" w:after="240" w:line="360" w:lineRule="auto"/>
        <w:jc w:val="both"/>
        <w:rPr>
          <w:b/>
          <w:bCs/>
        </w:rPr>
      </w:pPr>
    </w:p>
    <w:p w14:paraId="29A825CA">
      <w:pPr>
        <w:spacing w:before="240" w:after="240" w:line="360" w:lineRule="auto"/>
        <w:jc w:val="both"/>
        <w:rPr>
          <w:b/>
          <w:bCs/>
        </w:rPr>
      </w:pPr>
    </w:p>
    <w:p w14:paraId="76A0EECC">
      <w:pPr>
        <w:spacing w:before="240" w:after="240" w:line="360" w:lineRule="auto"/>
        <w:jc w:val="both"/>
        <w:rPr>
          <w:b/>
          <w:bCs/>
        </w:rPr>
      </w:pPr>
      <w:r>
        <w:drawing>
          <wp:anchor distT="0" distB="0" distL="0" distR="0" simplePos="0" relativeHeight="251805696" behindDoc="1" locked="0" layoutInCell="1" allowOverlap="1">
            <wp:simplePos x="0" y="0"/>
            <wp:positionH relativeFrom="column">
              <wp:posOffset>-828040</wp:posOffset>
            </wp:positionH>
            <wp:positionV relativeFrom="paragraph">
              <wp:posOffset>327660</wp:posOffset>
            </wp:positionV>
            <wp:extent cx="3744595" cy="4502150"/>
            <wp:effectExtent l="0" t="0" r="0" b="0"/>
            <wp:wrapNone/>
            <wp:docPr id="31" name="image5.png"/>
            <wp:cNvGraphicFramePr/>
            <a:graphic xmlns:a="http://schemas.openxmlformats.org/drawingml/2006/main">
              <a:graphicData uri="http://schemas.openxmlformats.org/drawingml/2006/picture">
                <pic:pic xmlns:pic="http://schemas.openxmlformats.org/drawingml/2006/picture">
                  <pic:nvPicPr>
                    <pic:cNvPr id="31" name="image5.png"/>
                    <pic:cNvPicPr preferRelativeResize="0"/>
                  </pic:nvPicPr>
                  <pic:blipFill>
                    <a:blip r:embed="rId140"/>
                    <a:srcRect/>
                    <a:stretch>
                      <a:fillRect/>
                    </a:stretch>
                  </pic:blipFill>
                  <pic:spPr>
                    <a:xfrm>
                      <a:off x="0" y="0"/>
                      <a:ext cx="3744595" cy="4502039"/>
                    </a:xfrm>
                    <a:prstGeom prst="rect">
                      <a:avLst/>
                    </a:prstGeom>
                  </pic:spPr>
                </pic:pic>
              </a:graphicData>
            </a:graphic>
          </wp:anchor>
        </w:drawing>
      </w:r>
      <w:r>
        <w:drawing>
          <wp:anchor distT="0" distB="0" distL="0" distR="0" simplePos="0" relativeHeight="251806720" behindDoc="0" locked="0" layoutInCell="1" allowOverlap="1">
            <wp:simplePos x="0" y="0"/>
            <wp:positionH relativeFrom="column">
              <wp:posOffset>2728595</wp:posOffset>
            </wp:positionH>
            <wp:positionV relativeFrom="paragraph">
              <wp:posOffset>323850</wp:posOffset>
            </wp:positionV>
            <wp:extent cx="3680460" cy="4813935"/>
            <wp:effectExtent l="0" t="0" r="0" b="0"/>
            <wp:wrapNone/>
            <wp:docPr id="72" name="image39.png"/>
            <wp:cNvGraphicFramePr/>
            <a:graphic xmlns:a="http://schemas.openxmlformats.org/drawingml/2006/main">
              <a:graphicData uri="http://schemas.openxmlformats.org/drawingml/2006/picture">
                <pic:pic xmlns:pic="http://schemas.openxmlformats.org/drawingml/2006/picture">
                  <pic:nvPicPr>
                    <pic:cNvPr id="72" name="image39.png"/>
                    <pic:cNvPicPr preferRelativeResize="0"/>
                  </pic:nvPicPr>
                  <pic:blipFill>
                    <a:blip r:embed="rId141"/>
                    <a:srcRect/>
                    <a:stretch>
                      <a:fillRect/>
                    </a:stretch>
                  </pic:blipFill>
                  <pic:spPr>
                    <a:xfrm>
                      <a:off x="0" y="0"/>
                      <a:ext cx="3680617" cy="4814230"/>
                    </a:xfrm>
                    <a:prstGeom prst="rect">
                      <a:avLst/>
                    </a:prstGeom>
                  </pic:spPr>
                </pic:pic>
              </a:graphicData>
            </a:graphic>
          </wp:anchor>
        </w:drawing>
      </w:r>
    </w:p>
    <w:p w14:paraId="70F93E5C">
      <w:pPr>
        <w:spacing w:before="240" w:after="240" w:line="360" w:lineRule="auto"/>
        <w:jc w:val="both"/>
        <w:rPr>
          <w:b/>
          <w:bCs/>
        </w:rPr>
      </w:pPr>
    </w:p>
    <w:p w14:paraId="3AC053B2">
      <w:pPr>
        <w:spacing w:before="240" w:after="240" w:line="360" w:lineRule="auto"/>
        <w:ind w:left="0"/>
        <w:jc w:val="both"/>
        <w:rPr>
          <w:b/>
          <w:bCs/>
        </w:rPr>
      </w:pPr>
    </w:p>
    <w:p w14:paraId="2E5635AA">
      <w:pPr>
        <w:spacing w:before="240" w:after="240" w:line="360" w:lineRule="auto"/>
        <w:ind w:left="0"/>
        <w:jc w:val="both"/>
        <w:rPr>
          <w:b/>
          <w:bCs/>
        </w:rPr>
      </w:pPr>
    </w:p>
    <w:p w14:paraId="0783275D">
      <w:pPr>
        <w:spacing w:before="240" w:after="240" w:line="360" w:lineRule="auto"/>
        <w:ind w:left="0"/>
        <w:jc w:val="both"/>
        <w:rPr>
          <w:b/>
          <w:bCs/>
        </w:rPr>
      </w:pPr>
    </w:p>
    <w:p w14:paraId="4D10ADA1">
      <w:pPr>
        <w:spacing w:before="240" w:after="240" w:line="360" w:lineRule="auto"/>
        <w:ind w:left="0"/>
        <w:jc w:val="both"/>
        <w:rPr>
          <w:b/>
          <w:bCs/>
        </w:rPr>
      </w:pPr>
    </w:p>
    <w:p w14:paraId="1E4F9188">
      <w:pPr>
        <w:spacing w:before="240" w:after="240" w:line="360" w:lineRule="auto"/>
        <w:ind w:left="0"/>
        <w:jc w:val="both"/>
        <w:rPr>
          <w:b/>
          <w:bCs/>
        </w:rPr>
      </w:pPr>
    </w:p>
    <w:p w14:paraId="20A7246D">
      <w:pPr>
        <w:spacing w:before="240" w:after="240" w:line="360" w:lineRule="auto"/>
        <w:ind w:left="0"/>
        <w:jc w:val="both"/>
        <w:rPr>
          <w:b/>
          <w:bCs/>
        </w:rPr>
      </w:pPr>
    </w:p>
    <w:p w14:paraId="39750B94">
      <w:pPr>
        <w:spacing w:before="240" w:after="240" w:line="360" w:lineRule="auto"/>
        <w:ind w:left="0"/>
        <w:jc w:val="both"/>
        <w:rPr>
          <w:b/>
          <w:bCs/>
        </w:rPr>
      </w:pPr>
    </w:p>
    <w:p w14:paraId="61658FE4">
      <w:pPr>
        <w:spacing w:before="240" w:after="240" w:line="360" w:lineRule="auto"/>
        <w:ind w:left="0"/>
        <w:jc w:val="both"/>
        <w:rPr>
          <w:b/>
          <w:bCs/>
        </w:rPr>
      </w:pPr>
    </w:p>
    <w:p w14:paraId="555E462C">
      <w:pPr>
        <w:spacing w:before="240" w:after="240" w:line="360" w:lineRule="auto"/>
        <w:jc w:val="both"/>
        <w:rPr>
          <w:b/>
          <w:bCs/>
        </w:rPr>
      </w:pPr>
      <w:r>
        <w:drawing>
          <wp:anchor distT="0" distB="0" distL="114300" distR="114300" simplePos="0" relativeHeight="251807744" behindDoc="0" locked="0" layoutInCell="1" allowOverlap="1">
            <wp:simplePos x="0" y="0"/>
            <wp:positionH relativeFrom="column">
              <wp:posOffset>2514600</wp:posOffset>
            </wp:positionH>
            <wp:positionV relativeFrom="paragraph">
              <wp:posOffset>50800</wp:posOffset>
            </wp:positionV>
            <wp:extent cx="4067175" cy="2305050"/>
            <wp:effectExtent l="0" t="0" r="0" b="0"/>
            <wp:wrapNone/>
            <wp:docPr id="63" name="image10.png"/>
            <wp:cNvGraphicFramePr/>
            <a:graphic xmlns:a="http://schemas.openxmlformats.org/drawingml/2006/main">
              <a:graphicData uri="http://schemas.openxmlformats.org/drawingml/2006/picture">
                <pic:pic xmlns:pic="http://schemas.openxmlformats.org/drawingml/2006/picture">
                  <pic:nvPicPr>
                    <pic:cNvPr id="63" name="image10.png"/>
                    <pic:cNvPicPr preferRelativeResize="0"/>
                  </pic:nvPicPr>
                  <pic:blipFill>
                    <a:blip r:embed="rId106"/>
                    <a:srcRect t="44747"/>
                    <a:stretch>
                      <a:fillRect/>
                    </a:stretch>
                  </pic:blipFill>
                  <pic:spPr>
                    <a:xfrm>
                      <a:off x="0" y="0"/>
                      <a:ext cx="4067175" cy="2305050"/>
                    </a:xfrm>
                    <a:prstGeom prst="rect">
                      <a:avLst/>
                    </a:prstGeom>
                  </pic:spPr>
                </pic:pic>
              </a:graphicData>
            </a:graphic>
          </wp:anchor>
        </w:drawing>
      </w:r>
      <w:r>
        <w:drawing>
          <wp:anchor distT="0" distB="0" distL="114300" distR="114300" simplePos="0" relativeHeight="251808768" behindDoc="0" locked="0" layoutInCell="1" allowOverlap="1">
            <wp:simplePos x="0" y="0"/>
            <wp:positionH relativeFrom="column">
              <wp:posOffset>-751840</wp:posOffset>
            </wp:positionH>
            <wp:positionV relativeFrom="paragraph">
              <wp:posOffset>0</wp:posOffset>
            </wp:positionV>
            <wp:extent cx="3975100" cy="3935730"/>
            <wp:effectExtent l="0" t="0" r="0" b="0"/>
            <wp:wrapSquare wrapText="bothSides"/>
            <wp:docPr id="61" name="image32.png"/>
            <wp:cNvGraphicFramePr/>
            <a:graphic xmlns:a="http://schemas.openxmlformats.org/drawingml/2006/main">
              <a:graphicData uri="http://schemas.openxmlformats.org/drawingml/2006/picture">
                <pic:pic xmlns:pic="http://schemas.openxmlformats.org/drawingml/2006/picture">
                  <pic:nvPicPr>
                    <pic:cNvPr id="61" name="image32.png"/>
                    <pic:cNvPicPr preferRelativeResize="0"/>
                  </pic:nvPicPr>
                  <pic:blipFill>
                    <a:blip r:embed="rId107"/>
                    <a:srcRect/>
                    <a:stretch>
                      <a:fillRect/>
                    </a:stretch>
                  </pic:blipFill>
                  <pic:spPr>
                    <a:xfrm>
                      <a:off x="0" y="0"/>
                      <a:ext cx="3975100" cy="3935730"/>
                    </a:xfrm>
                    <a:prstGeom prst="rect">
                      <a:avLst/>
                    </a:prstGeom>
                  </pic:spPr>
                </pic:pic>
              </a:graphicData>
            </a:graphic>
          </wp:anchor>
        </w:drawing>
      </w:r>
    </w:p>
    <w:p w14:paraId="33C98B28">
      <w:pPr>
        <w:spacing w:before="240" w:after="240" w:line="360" w:lineRule="auto"/>
        <w:jc w:val="both"/>
        <w:rPr>
          <w:b/>
          <w:bCs/>
        </w:rPr>
      </w:pPr>
    </w:p>
    <w:p w14:paraId="25D98DA0">
      <w:pPr>
        <w:spacing w:before="240" w:after="240" w:line="360" w:lineRule="auto"/>
        <w:jc w:val="both"/>
        <w:rPr>
          <w:b/>
          <w:bCs/>
        </w:rPr>
      </w:pPr>
    </w:p>
    <w:p w14:paraId="7279F25B">
      <w:pPr>
        <w:spacing w:before="240" w:after="240" w:line="360" w:lineRule="auto"/>
        <w:ind w:left="0"/>
        <w:jc w:val="both"/>
        <w:rPr>
          <w:b/>
          <w:bCs/>
        </w:rPr>
      </w:pPr>
    </w:p>
    <w:p w14:paraId="6E6AAC58">
      <w:pPr>
        <w:spacing w:before="240" w:after="240" w:line="360" w:lineRule="auto"/>
        <w:jc w:val="both"/>
        <w:rPr>
          <w:b/>
          <w:bCs/>
        </w:rPr>
      </w:pPr>
      <w:r>
        <w:drawing>
          <wp:anchor distT="0" distB="0" distL="0" distR="0" simplePos="0" relativeHeight="251809792" behindDoc="1" locked="0" layoutInCell="1" allowOverlap="1">
            <wp:simplePos x="0" y="0"/>
            <wp:positionH relativeFrom="column">
              <wp:posOffset>-1205865</wp:posOffset>
            </wp:positionH>
            <wp:positionV relativeFrom="paragraph">
              <wp:posOffset>374015</wp:posOffset>
            </wp:positionV>
            <wp:extent cx="4744720" cy="4260215"/>
            <wp:effectExtent l="0" t="0" r="0" b="0"/>
            <wp:wrapNone/>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108"/>
                    <a:srcRect/>
                    <a:stretch>
                      <a:fillRect/>
                    </a:stretch>
                  </pic:blipFill>
                  <pic:spPr>
                    <a:xfrm>
                      <a:off x="0" y="0"/>
                      <a:ext cx="4744899" cy="4259937"/>
                    </a:xfrm>
                    <a:prstGeom prst="rect">
                      <a:avLst/>
                    </a:prstGeom>
                  </pic:spPr>
                </pic:pic>
              </a:graphicData>
            </a:graphic>
          </wp:anchor>
        </w:drawing>
      </w:r>
    </w:p>
    <w:p w14:paraId="10676F87">
      <w:pPr>
        <w:spacing w:before="240" w:after="240" w:line="360" w:lineRule="auto"/>
        <w:jc w:val="both"/>
        <w:rPr>
          <w:b/>
          <w:bCs/>
        </w:rPr>
      </w:pPr>
      <w:r>
        <w:drawing>
          <wp:anchor distT="0" distB="0" distL="114300" distR="114300" simplePos="0" relativeHeight="251810816" behindDoc="0" locked="0" layoutInCell="1" allowOverlap="1">
            <wp:simplePos x="0" y="0"/>
            <wp:positionH relativeFrom="column">
              <wp:posOffset>2524760</wp:posOffset>
            </wp:positionH>
            <wp:positionV relativeFrom="paragraph">
              <wp:posOffset>64135</wp:posOffset>
            </wp:positionV>
            <wp:extent cx="4192905" cy="4051935"/>
            <wp:effectExtent l="0" t="0" r="0" b="0"/>
            <wp:wrapNone/>
            <wp:docPr id="62" name="image35.png"/>
            <wp:cNvGraphicFramePr/>
            <a:graphic xmlns:a="http://schemas.openxmlformats.org/drawingml/2006/main">
              <a:graphicData uri="http://schemas.openxmlformats.org/drawingml/2006/picture">
                <pic:pic xmlns:pic="http://schemas.openxmlformats.org/drawingml/2006/picture">
                  <pic:nvPicPr>
                    <pic:cNvPr id="62" name="image35.png"/>
                    <pic:cNvPicPr preferRelativeResize="0"/>
                  </pic:nvPicPr>
                  <pic:blipFill>
                    <a:blip r:embed="rId109"/>
                    <a:srcRect/>
                    <a:stretch>
                      <a:fillRect/>
                    </a:stretch>
                  </pic:blipFill>
                  <pic:spPr>
                    <a:xfrm>
                      <a:off x="0" y="0"/>
                      <a:ext cx="4192775" cy="4051853"/>
                    </a:xfrm>
                    <a:prstGeom prst="rect">
                      <a:avLst/>
                    </a:prstGeom>
                  </pic:spPr>
                </pic:pic>
              </a:graphicData>
            </a:graphic>
          </wp:anchor>
        </w:drawing>
      </w:r>
    </w:p>
    <w:p w14:paraId="13A30A68">
      <w:pPr>
        <w:spacing w:before="240" w:after="240" w:line="360" w:lineRule="auto"/>
        <w:jc w:val="both"/>
        <w:rPr>
          <w:b/>
          <w:bCs/>
        </w:rPr>
      </w:pPr>
    </w:p>
    <w:p w14:paraId="2642E46D">
      <w:pPr>
        <w:spacing w:before="240" w:after="240" w:line="360" w:lineRule="auto"/>
        <w:jc w:val="both"/>
        <w:rPr>
          <w:b/>
          <w:bCs/>
        </w:rPr>
      </w:pPr>
    </w:p>
    <w:p w14:paraId="5B8613EB">
      <w:pPr>
        <w:spacing w:before="240" w:after="240" w:line="360" w:lineRule="auto"/>
        <w:jc w:val="both"/>
        <w:rPr>
          <w:b/>
          <w:bCs/>
        </w:rPr>
      </w:pPr>
    </w:p>
    <w:p w14:paraId="2579B9D4">
      <w:pPr>
        <w:spacing w:before="240" w:after="240" w:line="360" w:lineRule="auto"/>
        <w:ind w:left="0"/>
        <w:jc w:val="both"/>
        <w:rPr>
          <w:b/>
          <w:bCs/>
        </w:rPr>
      </w:pPr>
    </w:p>
    <w:p w14:paraId="3972EC67">
      <w:pPr>
        <w:spacing w:before="240" w:after="240" w:line="360" w:lineRule="auto"/>
        <w:jc w:val="both"/>
        <w:rPr>
          <w:b/>
          <w:bCs/>
        </w:rPr>
      </w:pPr>
    </w:p>
    <w:p w14:paraId="47DB585C">
      <w:pPr>
        <w:spacing w:before="240" w:after="240" w:line="360" w:lineRule="auto"/>
        <w:jc w:val="both"/>
        <w:rPr>
          <w:b/>
          <w:bCs/>
        </w:rPr>
      </w:pPr>
    </w:p>
    <w:p w14:paraId="7CD2DE16">
      <w:pPr>
        <w:spacing w:before="240" w:after="240" w:line="360" w:lineRule="auto"/>
        <w:jc w:val="both"/>
        <w:rPr>
          <w:b/>
          <w:bCs/>
        </w:rPr>
      </w:pPr>
    </w:p>
    <w:p w14:paraId="617C6B31">
      <w:pPr>
        <w:spacing w:before="240" w:after="240" w:line="360" w:lineRule="auto"/>
        <w:jc w:val="both"/>
        <w:rPr>
          <w:b/>
          <w:bCs/>
        </w:rPr>
      </w:pPr>
    </w:p>
    <w:p w14:paraId="617BF134">
      <w:pPr>
        <w:spacing w:before="240" w:after="240" w:line="360" w:lineRule="auto"/>
        <w:jc w:val="both"/>
        <w:rPr>
          <w:b/>
          <w:bCs/>
        </w:rPr>
      </w:pPr>
      <w:r>
        <w:drawing>
          <wp:anchor distT="0" distB="0" distL="0" distR="0" simplePos="0" relativeHeight="251811840" behindDoc="1" locked="0" layoutInCell="1" allowOverlap="1">
            <wp:simplePos x="0" y="0"/>
            <wp:positionH relativeFrom="column">
              <wp:posOffset>-868045</wp:posOffset>
            </wp:positionH>
            <wp:positionV relativeFrom="paragraph">
              <wp:posOffset>133985</wp:posOffset>
            </wp:positionV>
            <wp:extent cx="4067175" cy="1926590"/>
            <wp:effectExtent l="0" t="0" r="0" b="0"/>
            <wp:wrapNone/>
            <wp:docPr id="23" name="image10.png"/>
            <wp:cNvGraphicFramePr/>
            <a:graphic xmlns:a="http://schemas.openxmlformats.org/drawingml/2006/main">
              <a:graphicData uri="http://schemas.openxmlformats.org/drawingml/2006/picture">
                <pic:pic xmlns:pic="http://schemas.openxmlformats.org/drawingml/2006/picture">
                  <pic:nvPicPr>
                    <pic:cNvPr id="23" name="image10.png"/>
                    <pic:cNvPicPr preferRelativeResize="0"/>
                  </pic:nvPicPr>
                  <pic:blipFill>
                    <a:blip r:embed="rId106"/>
                    <a:srcRect b="53825"/>
                    <a:stretch>
                      <a:fillRect/>
                    </a:stretch>
                  </pic:blipFill>
                  <pic:spPr>
                    <a:xfrm>
                      <a:off x="0" y="0"/>
                      <a:ext cx="4067175" cy="1926357"/>
                    </a:xfrm>
                    <a:prstGeom prst="rect">
                      <a:avLst/>
                    </a:prstGeom>
                  </pic:spPr>
                </pic:pic>
              </a:graphicData>
            </a:graphic>
          </wp:anchor>
        </w:drawing>
      </w:r>
      <w:r>
        <w:drawing>
          <wp:anchor distT="0" distB="0" distL="0" distR="0" simplePos="0" relativeHeight="251812864" behindDoc="0" locked="0" layoutInCell="1" allowOverlap="1">
            <wp:simplePos x="0" y="0"/>
            <wp:positionH relativeFrom="column">
              <wp:posOffset>2466975</wp:posOffset>
            </wp:positionH>
            <wp:positionV relativeFrom="paragraph">
              <wp:posOffset>133350</wp:posOffset>
            </wp:positionV>
            <wp:extent cx="3676650" cy="2858135"/>
            <wp:effectExtent l="0" t="0" r="0" b="0"/>
            <wp:wrapNone/>
            <wp:docPr id="60" name="image11.png"/>
            <wp:cNvGraphicFramePr/>
            <a:graphic xmlns:a="http://schemas.openxmlformats.org/drawingml/2006/main">
              <a:graphicData uri="http://schemas.openxmlformats.org/drawingml/2006/picture">
                <pic:pic xmlns:pic="http://schemas.openxmlformats.org/drawingml/2006/picture">
                  <pic:nvPicPr>
                    <pic:cNvPr id="60" name="image11.png"/>
                    <pic:cNvPicPr preferRelativeResize="0"/>
                  </pic:nvPicPr>
                  <pic:blipFill>
                    <a:blip r:embed="rId142"/>
                    <a:srcRect b="43496"/>
                    <a:stretch>
                      <a:fillRect/>
                    </a:stretch>
                  </pic:blipFill>
                  <pic:spPr>
                    <a:xfrm>
                      <a:off x="0" y="0"/>
                      <a:ext cx="3676650" cy="2857835"/>
                    </a:xfrm>
                    <a:prstGeom prst="rect">
                      <a:avLst/>
                    </a:prstGeom>
                  </pic:spPr>
                </pic:pic>
              </a:graphicData>
            </a:graphic>
          </wp:anchor>
        </w:drawing>
      </w:r>
    </w:p>
    <w:p w14:paraId="78486F78">
      <w:pPr>
        <w:spacing w:before="240" w:after="240" w:line="360" w:lineRule="auto"/>
        <w:jc w:val="both"/>
        <w:rPr>
          <w:b/>
          <w:bCs/>
        </w:rPr>
      </w:pPr>
    </w:p>
    <w:p w14:paraId="09C893AE">
      <w:pPr>
        <w:spacing w:before="240" w:after="240" w:line="360" w:lineRule="auto"/>
        <w:jc w:val="both"/>
        <w:rPr>
          <w:b/>
          <w:bCs/>
        </w:rPr>
      </w:pPr>
    </w:p>
    <w:p w14:paraId="6BE5E06D">
      <w:pPr>
        <w:spacing w:before="240" w:after="240" w:line="360" w:lineRule="auto"/>
        <w:jc w:val="both"/>
        <w:rPr>
          <w:b/>
          <w:bCs/>
        </w:rPr>
      </w:pPr>
    </w:p>
    <w:p w14:paraId="34750A75">
      <w:pPr>
        <w:spacing w:before="240" w:after="240" w:line="360" w:lineRule="auto"/>
        <w:ind w:left="0"/>
        <w:jc w:val="both"/>
        <w:rPr>
          <w:b/>
          <w:bCs/>
        </w:rPr>
      </w:pPr>
    </w:p>
    <w:p w14:paraId="7FAC3856">
      <w:pPr>
        <w:spacing w:before="240" w:after="240" w:line="360" w:lineRule="auto"/>
        <w:jc w:val="both"/>
        <w:rPr>
          <w:b/>
          <w:bCs/>
        </w:rPr>
      </w:pPr>
    </w:p>
    <w:p w14:paraId="20175E67">
      <w:pPr>
        <w:spacing w:before="240" w:after="240" w:line="360" w:lineRule="auto"/>
        <w:jc w:val="both"/>
        <w:rPr>
          <w:b/>
          <w:bCs/>
        </w:rPr>
      </w:pPr>
    </w:p>
    <w:p w14:paraId="63A86BF7">
      <w:pPr>
        <w:spacing w:before="240" w:after="240" w:line="360" w:lineRule="auto"/>
        <w:jc w:val="both"/>
        <w:rPr>
          <w:b/>
          <w:bCs/>
        </w:rPr>
      </w:pPr>
      <w:r>
        <w:drawing>
          <wp:anchor distT="0" distB="0" distL="0" distR="0" simplePos="0" relativeHeight="251813888" behindDoc="1" locked="0" layoutInCell="1" allowOverlap="1">
            <wp:simplePos x="0" y="0"/>
            <wp:positionH relativeFrom="column">
              <wp:posOffset>-885190</wp:posOffset>
            </wp:positionH>
            <wp:positionV relativeFrom="paragraph">
              <wp:posOffset>0</wp:posOffset>
            </wp:positionV>
            <wp:extent cx="3676650" cy="3531870"/>
            <wp:effectExtent l="0" t="0" r="0" b="0"/>
            <wp:wrapNone/>
            <wp:docPr id="24" name="image11.png"/>
            <wp:cNvGraphicFramePr/>
            <a:graphic xmlns:a="http://schemas.openxmlformats.org/drawingml/2006/main">
              <a:graphicData uri="http://schemas.openxmlformats.org/drawingml/2006/picture">
                <pic:pic xmlns:pic="http://schemas.openxmlformats.org/drawingml/2006/picture">
                  <pic:nvPicPr>
                    <pic:cNvPr id="24" name="image11.png"/>
                    <pic:cNvPicPr preferRelativeResize="0"/>
                  </pic:nvPicPr>
                  <pic:blipFill>
                    <a:blip r:embed="rId142"/>
                    <a:srcRect t="30170"/>
                    <a:stretch>
                      <a:fillRect/>
                    </a:stretch>
                  </pic:blipFill>
                  <pic:spPr>
                    <a:xfrm>
                      <a:off x="0" y="0"/>
                      <a:ext cx="3676650" cy="3531803"/>
                    </a:xfrm>
                    <a:prstGeom prst="rect">
                      <a:avLst/>
                    </a:prstGeom>
                  </pic:spPr>
                </pic:pic>
              </a:graphicData>
            </a:graphic>
          </wp:anchor>
        </w:drawing>
      </w:r>
      <w:r>
        <w:drawing>
          <wp:anchor distT="0" distB="0" distL="114300" distR="114300" simplePos="0" relativeHeight="251814912" behindDoc="0" locked="0" layoutInCell="1" allowOverlap="1">
            <wp:simplePos x="0" y="0"/>
            <wp:positionH relativeFrom="column">
              <wp:posOffset>2590800</wp:posOffset>
            </wp:positionH>
            <wp:positionV relativeFrom="paragraph">
              <wp:posOffset>0</wp:posOffset>
            </wp:positionV>
            <wp:extent cx="4653915" cy="4441190"/>
            <wp:effectExtent l="0" t="0" r="0" b="0"/>
            <wp:wrapNone/>
            <wp:docPr id="59" name="image38.png"/>
            <wp:cNvGraphicFramePr/>
            <a:graphic xmlns:a="http://schemas.openxmlformats.org/drawingml/2006/main">
              <a:graphicData uri="http://schemas.openxmlformats.org/drawingml/2006/picture">
                <pic:pic xmlns:pic="http://schemas.openxmlformats.org/drawingml/2006/picture">
                  <pic:nvPicPr>
                    <pic:cNvPr id="59" name="image38.png"/>
                    <pic:cNvPicPr preferRelativeResize="0"/>
                  </pic:nvPicPr>
                  <pic:blipFill>
                    <a:blip r:embed="rId143"/>
                    <a:srcRect/>
                    <a:stretch>
                      <a:fillRect/>
                    </a:stretch>
                  </pic:blipFill>
                  <pic:spPr>
                    <a:xfrm>
                      <a:off x="0" y="0"/>
                      <a:ext cx="4653915" cy="4441190"/>
                    </a:xfrm>
                    <a:prstGeom prst="rect">
                      <a:avLst/>
                    </a:prstGeom>
                  </pic:spPr>
                </pic:pic>
              </a:graphicData>
            </a:graphic>
          </wp:anchor>
        </w:drawing>
      </w:r>
    </w:p>
    <w:p w14:paraId="078B58C3">
      <w:pPr>
        <w:spacing w:before="240" w:after="240" w:line="360" w:lineRule="auto"/>
        <w:jc w:val="both"/>
        <w:rPr>
          <w:b/>
          <w:bCs/>
        </w:rPr>
      </w:pPr>
    </w:p>
    <w:p w14:paraId="784A6CA5">
      <w:pPr>
        <w:spacing w:before="240" w:after="240" w:line="360" w:lineRule="auto"/>
        <w:jc w:val="both"/>
        <w:rPr>
          <w:b/>
          <w:bCs/>
        </w:rPr>
      </w:pPr>
    </w:p>
    <w:p w14:paraId="19F0E094">
      <w:pPr>
        <w:spacing w:before="240" w:after="240" w:line="360" w:lineRule="auto"/>
        <w:ind w:left="0"/>
        <w:jc w:val="both"/>
        <w:rPr>
          <w:b/>
          <w:bCs/>
        </w:rPr>
      </w:pPr>
    </w:p>
    <w:p w14:paraId="2724356E">
      <w:pPr>
        <w:spacing w:before="240" w:after="240" w:line="360" w:lineRule="auto"/>
        <w:jc w:val="both"/>
        <w:rPr>
          <w:b/>
          <w:bCs/>
        </w:rPr>
      </w:pPr>
      <w:r>
        <w:drawing>
          <wp:anchor distT="0" distB="0" distL="0" distR="0" simplePos="0" relativeHeight="251815936" behindDoc="1" locked="0" layoutInCell="1" allowOverlap="1">
            <wp:simplePos x="0" y="0"/>
            <wp:positionH relativeFrom="column">
              <wp:posOffset>-818515</wp:posOffset>
            </wp:positionH>
            <wp:positionV relativeFrom="paragraph">
              <wp:posOffset>211455</wp:posOffset>
            </wp:positionV>
            <wp:extent cx="4248150" cy="4426585"/>
            <wp:effectExtent l="0" t="0" r="0" b="0"/>
            <wp:wrapNone/>
            <wp:docPr id="19" name="image28.png"/>
            <wp:cNvGraphicFramePr/>
            <a:graphic xmlns:a="http://schemas.openxmlformats.org/drawingml/2006/main">
              <a:graphicData uri="http://schemas.openxmlformats.org/drawingml/2006/picture">
                <pic:pic xmlns:pic="http://schemas.openxmlformats.org/drawingml/2006/picture">
                  <pic:nvPicPr>
                    <pic:cNvPr id="19" name="image28.png"/>
                    <pic:cNvPicPr preferRelativeResize="0"/>
                  </pic:nvPicPr>
                  <pic:blipFill>
                    <a:blip r:embed="rId144"/>
                    <a:srcRect b="1544"/>
                    <a:stretch>
                      <a:fillRect/>
                    </a:stretch>
                  </pic:blipFill>
                  <pic:spPr>
                    <a:xfrm>
                      <a:off x="0" y="0"/>
                      <a:ext cx="4248150" cy="4426359"/>
                    </a:xfrm>
                    <a:prstGeom prst="rect">
                      <a:avLst/>
                    </a:prstGeom>
                  </pic:spPr>
                </pic:pic>
              </a:graphicData>
            </a:graphic>
          </wp:anchor>
        </w:drawing>
      </w:r>
    </w:p>
    <w:p w14:paraId="1A44C09E">
      <w:pPr>
        <w:spacing w:before="240" w:after="240" w:line="360" w:lineRule="auto"/>
        <w:jc w:val="both"/>
        <w:rPr>
          <w:b/>
          <w:bCs/>
        </w:rPr>
      </w:pPr>
    </w:p>
    <w:p w14:paraId="2D6B117D">
      <w:pPr>
        <w:spacing w:before="240" w:after="240" w:line="360" w:lineRule="auto"/>
        <w:jc w:val="both"/>
        <w:rPr>
          <w:b/>
          <w:bCs/>
        </w:rPr>
      </w:pPr>
    </w:p>
    <w:p w14:paraId="5D5EF029">
      <w:pPr>
        <w:spacing w:before="240" w:after="240" w:line="360" w:lineRule="auto"/>
        <w:jc w:val="both"/>
        <w:rPr>
          <w:b/>
          <w:bCs/>
        </w:rPr>
      </w:pPr>
    </w:p>
    <w:p w14:paraId="4ABE7877">
      <w:pPr>
        <w:spacing w:before="240" w:after="240" w:line="360" w:lineRule="auto"/>
        <w:ind w:left="0"/>
        <w:jc w:val="both"/>
        <w:rPr>
          <w:b/>
          <w:bCs/>
        </w:rPr>
      </w:pPr>
    </w:p>
    <w:p w14:paraId="5BDC0572">
      <w:pPr>
        <w:spacing w:before="240" w:after="240" w:line="360" w:lineRule="auto"/>
        <w:ind w:left="0"/>
        <w:jc w:val="both"/>
        <w:rPr>
          <w:b/>
          <w:bCs/>
        </w:rPr>
      </w:pPr>
    </w:p>
    <w:p w14:paraId="671F5E9D">
      <w:pPr>
        <w:spacing w:before="240" w:after="240" w:line="360" w:lineRule="auto"/>
        <w:ind w:left="0"/>
        <w:jc w:val="both"/>
        <w:rPr>
          <w:b/>
          <w:bCs/>
        </w:rPr>
      </w:pPr>
    </w:p>
    <w:p w14:paraId="679E0317">
      <w:pPr>
        <w:spacing w:before="240" w:after="240" w:line="360" w:lineRule="auto"/>
        <w:jc w:val="both"/>
        <w:rPr>
          <w:b/>
          <w:bCs/>
        </w:rPr>
      </w:pPr>
      <w:r>
        <w:drawing>
          <wp:anchor distT="0" distB="0" distL="114300" distR="114300" simplePos="0" relativeHeight="251816960" behindDoc="0" locked="0" layoutInCell="1" allowOverlap="1">
            <wp:simplePos x="0" y="0"/>
            <wp:positionH relativeFrom="column">
              <wp:posOffset>2790825</wp:posOffset>
            </wp:positionH>
            <wp:positionV relativeFrom="paragraph">
              <wp:posOffset>0</wp:posOffset>
            </wp:positionV>
            <wp:extent cx="4071620" cy="4173855"/>
            <wp:effectExtent l="0" t="0" r="0" b="0"/>
            <wp:wrapNone/>
            <wp:docPr id="53" name="image10.png"/>
            <wp:cNvGraphicFramePr/>
            <a:graphic xmlns:a="http://schemas.openxmlformats.org/drawingml/2006/main">
              <a:graphicData uri="http://schemas.openxmlformats.org/drawingml/2006/picture">
                <pic:pic xmlns:pic="http://schemas.openxmlformats.org/drawingml/2006/picture">
                  <pic:nvPicPr>
                    <pic:cNvPr id="53" name="image10.png"/>
                    <pic:cNvPicPr preferRelativeResize="0"/>
                  </pic:nvPicPr>
                  <pic:blipFill>
                    <a:blip r:embed="rId106"/>
                    <a:srcRect/>
                    <a:stretch>
                      <a:fillRect/>
                    </a:stretch>
                  </pic:blipFill>
                  <pic:spPr>
                    <a:xfrm>
                      <a:off x="0" y="0"/>
                      <a:ext cx="4071535" cy="4174021"/>
                    </a:xfrm>
                    <a:prstGeom prst="rect">
                      <a:avLst/>
                    </a:prstGeom>
                  </pic:spPr>
                </pic:pic>
              </a:graphicData>
            </a:graphic>
          </wp:anchor>
        </w:drawing>
      </w:r>
      <w:r>
        <w:drawing>
          <wp:anchor distT="0" distB="0" distL="114300" distR="114300" simplePos="0" relativeHeight="251817984" behindDoc="0" locked="0" layoutInCell="1" allowOverlap="1">
            <wp:simplePos x="0" y="0"/>
            <wp:positionH relativeFrom="column">
              <wp:posOffset>-770890</wp:posOffset>
            </wp:positionH>
            <wp:positionV relativeFrom="paragraph">
              <wp:posOffset>0</wp:posOffset>
            </wp:positionV>
            <wp:extent cx="3975100" cy="3935730"/>
            <wp:effectExtent l="0" t="0" r="0" b="0"/>
            <wp:wrapSquare wrapText="bothSides"/>
            <wp:docPr id="51" name="image32.png"/>
            <wp:cNvGraphicFramePr/>
            <a:graphic xmlns:a="http://schemas.openxmlformats.org/drawingml/2006/main">
              <a:graphicData uri="http://schemas.openxmlformats.org/drawingml/2006/picture">
                <pic:pic xmlns:pic="http://schemas.openxmlformats.org/drawingml/2006/picture">
                  <pic:nvPicPr>
                    <pic:cNvPr id="51" name="image32.png"/>
                    <pic:cNvPicPr preferRelativeResize="0"/>
                  </pic:nvPicPr>
                  <pic:blipFill>
                    <a:blip r:embed="rId107"/>
                    <a:srcRect/>
                    <a:stretch>
                      <a:fillRect/>
                    </a:stretch>
                  </pic:blipFill>
                  <pic:spPr>
                    <a:xfrm>
                      <a:off x="0" y="0"/>
                      <a:ext cx="3975100" cy="3935730"/>
                    </a:xfrm>
                    <a:prstGeom prst="rect">
                      <a:avLst/>
                    </a:prstGeom>
                  </pic:spPr>
                </pic:pic>
              </a:graphicData>
            </a:graphic>
          </wp:anchor>
        </w:drawing>
      </w:r>
    </w:p>
    <w:p w14:paraId="55AA9461">
      <w:pPr>
        <w:spacing w:before="240" w:after="240" w:line="360" w:lineRule="auto"/>
        <w:jc w:val="both"/>
        <w:rPr>
          <w:b/>
          <w:bCs/>
        </w:rPr>
      </w:pPr>
    </w:p>
    <w:p w14:paraId="1D591B8A">
      <w:pPr>
        <w:spacing w:before="240" w:after="240" w:line="360" w:lineRule="auto"/>
        <w:jc w:val="both"/>
        <w:rPr>
          <w:b/>
          <w:bCs/>
        </w:rPr>
      </w:pPr>
    </w:p>
    <w:p w14:paraId="4A8A51F3">
      <w:pPr>
        <w:ind w:left="3600" w:right="3510" w:firstLine="720"/>
        <w:jc w:val="center"/>
        <w:rPr>
          <w:b/>
          <w:bCs/>
        </w:rPr>
      </w:pPr>
      <w:r>
        <w:rPr>
          <w:b/>
          <w:bCs/>
        </w:rPr>
        <w:t xml:space="preserve">  </w:t>
      </w:r>
    </w:p>
    <w:p w14:paraId="3D163F37">
      <w:pPr>
        <w:ind w:left="10" w:right="3218" w:firstLine="721"/>
        <w:jc w:val="center"/>
        <w:rPr>
          <w:b/>
          <w:bCs/>
        </w:rPr>
      </w:pPr>
    </w:p>
    <w:p w14:paraId="02DD8E93">
      <w:pPr>
        <w:ind w:left="1450" w:right="3218" w:firstLine="721"/>
        <w:jc w:val="center"/>
        <w:rPr>
          <w:b/>
          <w:bCs/>
        </w:rPr>
      </w:pPr>
      <w:r>
        <w:rPr>
          <w:b/>
          <w:bCs/>
        </w:rPr>
        <w:t xml:space="preserve">             APPENDIX L</w:t>
      </w:r>
    </w:p>
    <w:p w14:paraId="3D64C482">
      <w:pPr>
        <w:ind w:left="2170" w:right="3218" w:firstLine="721"/>
        <w:jc w:val="center"/>
      </w:pPr>
      <w:r>
        <w:rPr>
          <w:b/>
          <w:bCs/>
        </w:rPr>
        <w:t xml:space="preserve">  COST ANALYSIS </w:t>
      </w:r>
    </w:p>
    <w:p w14:paraId="5BD6ED45">
      <w:pPr>
        <w:jc w:val="both"/>
        <w:rPr>
          <w:b/>
          <w:bCs/>
        </w:rPr>
      </w:pPr>
      <w:r>
        <w:rPr>
          <w:b/>
          <w:bCs/>
        </w:rPr>
        <w:t xml:space="preserve"> </w:t>
      </w:r>
    </w:p>
    <w:p w14:paraId="05E6C392">
      <w:pPr>
        <w:jc w:val="both"/>
      </w:pPr>
    </w:p>
    <w:tbl>
      <w:tblPr>
        <w:tblStyle w:val="42"/>
        <w:tblpPr w:leftFromText="180" w:rightFromText="180" w:topFromText="180" w:bottomFromText="180" w:vertAnchor="text" w:tblpX="45"/>
        <w:tblW w:w="9045" w:type="dxa"/>
        <w:tblInd w:w="0" w:type="dxa"/>
        <w:tblLayout w:type="fixed"/>
        <w:tblCellMar>
          <w:top w:w="117" w:type="dxa"/>
          <w:left w:w="98" w:type="dxa"/>
          <w:bottom w:w="0" w:type="dxa"/>
          <w:right w:w="115" w:type="dxa"/>
        </w:tblCellMar>
      </w:tblPr>
      <w:tblGrid>
        <w:gridCol w:w="1575"/>
        <w:gridCol w:w="975"/>
        <w:gridCol w:w="4215"/>
        <w:gridCol w:w="2280"/>
      </w:tblGrid>
      <w:tr w14:paraId="15ED3D2F">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075E29B8">
            <w:pPr>
              <w:spacing w:line="259" w:lineRule="auto"/>
              <w:ind w:left="4"/>
              <w:jc w:val="both"/>
              <w:rPr>
                <w:b/>
                <w:bCs/>
              </w:rPr>
            </w:pPr>
            <w:r>
              <w:rPr>
                <w:b/>
                <w:bCs/>
              </w:rPr>
              <w:t xml:space="preserve">QUANTITY  </w:t>
            </w:r>
          </w:p>
        </w:tc>
        <w:tc>
          <w:tcPr>
            <w:tcW w:w="975" w:type="dxa"/>
            <w:tcBorders>
              <w:top w:val="single" w:color="000000" w:sz="8" w:space="0"/>
              <w:left w:val="single" w:color="000000" w:sz="8" w:space="0"/>
              <w:bottom w:val="single" w:color="000000" w:sz="8" w:space="0"/>
              <w:right w:val="single" w:color="000000" w:sz="8" w:space="0"/>
            </w:tcBorders>
            <w:vAlign w:val="center"/>
          </w:tcPr>
          <w:p w14:paraId="1D163746">
            <w:pPr>
              <w:spacing w:line="259" w:lineRule="auto"/>
              <w:ind w:left="4"/>
              <w:jc w:val="both"/>
              <w:rPr>
                <w:b/>
                <w:bCs/>
              </w:rPr>
            </w:pPr>
            <w:r>
              <w:rPr>
                <w:b/>
                <w:bCs/>
              </w:rPr>
              <w:t xml:space="preserve">UNIT </w:t>
            </w:r>
          </w:p>
        </w:tc>
        <w:tc>
          <w:tcPr>
            <w:tcW w:w="4215" w:type="dxa"/>
            <w:tcBorders>
              <w:top w:val="single" w:color="000000" w:sz="8" w:space="0"/>
              <w:left w:val="single" w:color="000000" w:sz="8" w:space="0"/>
              <w:bottom w:val="single" w:color="000000" w:sz="8" w:space="0"/>
              <w:right w:val="single" w:color="000000" w:sz="8" w:space="0"/>
            </w:tcBorders>
            <w:vAlign w:val="center"/>
          </w:tcPr>
          <w:p w14:paraId="4B5C0C02">
            <w:pPr>
              <w:spacing w:line="259" w:lineRule="auto"/>
              <w:jc w:val="both"/>
              <w:rPr>
                <w:b/>
                <w:bCs/>
              </w:rPr>
            </w:pPr>
            <w:r>
              <w:rPr>
                <w:b/>
                <w:bCs/>
              </w:rPr>
              <w:t xml:space="preserve">DESCRIPTION  </w:t>
            </w:r>
          </w:p>
        </w:tc>
        <w:tc>
          <w:tcPr>
            <w:tcW w:w="2280" w:type="dxa"/>
            <w:tcBorders>
              <w:top w:val="single" w:color="000000" w:sz="8" w:space="0"/>
              <w:left w:val="single" w:color="000000" w:sz="8" w:space="0"/>
              <w:bottom w:val="single" w:color="000000" w:sz="8" w:space="0"/>
              <w:right w:val="single" w:color="000000" w:sz="8" w:space="0"/>
            </w:tcBorders>
            <w:vAlign w:val="center"/>
          </w:tcPr>
          <w:p w14:paraId="204780A6">
            <w:pPr>
              <w:spacing w:line="259" w:lineRule="auto"/>
              <w:ind w:left="4"/>
              <w:jc w:val="both"/>
              <w:rPr>
                <w:b/>
                <w:bCs/>
              </w:rPr>
            </w:pPr>
            <w:r>
              <w:rPr>
                <w:b/>
                <w:bCs/>
              </w:rPr>
              <w:t xml:space="preserve">AMOUNT  </w:t>
            </w:r>
          </w:p>
        </w:tc>
      </w:tr>
      <w:tr w14:paraId="44DE32B6">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1577279B">
            <w:pPr>
              <w:spacing w:line="259" w:lineRule="auto"/>
              <w:ind w:left="4"/>
              <w:jc w:val="both"/>
            </w:pPr>
            <w:r>
              <w:t xml:space="preserve">1 </w:t>
            </w:r>
          </w:p>
        </w:tc>
        <w:tc>
          <w:tcPr>
            <w:tcW w:w="975" w:type="dxa"/>
            <w:tcBorders>
              <w:top w:val="single" w:color="000000" w:sz="8" w:space="0"/>
              <w:left w:val="single" w:color="000000" w:sz="8" w:space="0"/>
              <w:bottom w:val="single" w:color="000000" w:sz="8" w:space="0"/>
              <w:right w:val="single" w:color="000000" w:sz="8" w:space="0"/>
            </w:tcBorders>
            <w:vAlign w:val="center"/>
          </w:tcPr>
          <w:p w14:paraId="754B4AE9">
            <w:pPr>
              <w:spacing w:line="259" w:lineRule="auto"/>
              <w:ind w:left="4"/>
              <w:jc w:val="both"/>
            </w:pPr>
            <w:r>
              <w:t xml:space="preserve">pc </w:t>
            </w:r>
          </w:p>
        </w:tc>
        <w:tc>
          <w:tcPr>
            <w:tcW w:w="4215" w:type="dxa"/>
            <w:tcBorders>
              <w:top w:val="single" w:color="000000" w:sz="8" w:space="0"/>
              <w:left w:val="single" w:color="000000" w:sz="8" w:space="0"/>
              <w:bottom w:val="single" w:color="000000" w:sz="8" w:space="0"/>
              <w:right w:val="single" w:color="000000" w:sz="8" w:space="0"/>
            </w:tcBorders>
            <w:vAlign w:val="center"/>
          </w:tcPr>
          <w:p w14:paraId="79F6A01A">
            <w:pPr>
              <w:spacing w:line="360" w:lineRule="auto"/>
              <w:jc w:val="both"/>
            </w:pPr>
            <w:r>
              <w:t>Raspberry pi 3 2GB  RAM</w:t>
            </w:r>
          </w:p>
        </w:tc>
        <w:tc>
          <w:tcPr>
            <w:tcW w:w="2280" w:type="dxa"/>
            <w:tcBorders>
              <w:top w:val="single" w:color="000000" w:sz="8" w:space="0"/>
              <w:left w:val="single" w:color="000000" w:sz="8" w:space="0"/>
              <w:bottom w:val="single" w:color="000000" w:sz="8" w:space="0"/>
              <w:right w:val="single" w:color="000000" w:sz="8" w:space="0"/>
            </w:tcBorders>
            <w:vAlign w:val="center"/>
          </w:tcPr>
          <w:p w14:paraId="35EF7A4E">
            <w:pPr>
              <w:spacing w:line="259" w:lineRule="auto"/>
              <w:ind w:left="4"/>
              <w:jc w:val="both"/>
            </w:pPr>
            <w:r>
              <w:t xml:space="preserve">P 1000.00 </w:t>
            </w:r>
          </w:p>
        </w:tc>
      </w:tr>
      <w:tr w14:paraId="1C527F5C">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69D2510F">
            <w:pPr>
              <w:spacing w:line="259" w:lineRule="auto"/>
              <w:ind w:left="4"/>
              <w:jc w:val="both"/>
            </w:pPr>
            <w:r>
              <w:t xml:space="preserve">1 </w:t>
            </w:r>
          </w:p>
        </w:tc>
        <w:tc>
          <w:tcPr>
            <w:tcW w:w="975" w:type="dxa"/>
            <w:tcBorders>
              <w:top w:val="single" w:color="000000" w:sz="8" w:space="0"/>
              <w:left w:val="single" w:color="000000" w:sz="8" w:space="0"/>
              <w:bottom w:val="single" w:color="000000" w:sz="8" w:space="0"/>
              <w:right w:val="single" w:color="000000" w:sz="8" w:space="0"/>
            </w:tcBorders>
            <w:vAlign w:val="center"/>
          </w:tcPr>
          <w:p w14:paraId="03E07265">
            <w:pPr>
              <w:spacing w:line="259" w:lineRule="auto"/>
              <w:ind w:left="4"/>
              <w:jc w:val="both"/>
            </w:pPr>
            <w:r>
              <w:t xml:space="preserve">pc </w:t>
            </w:r>
          </w:p>
        </w:tc>
        <w:tc>
          <w:tcPr>
            <w:tcW w:w="4215" w:type="dxa"/>
            <w:tcBorders>
              <w:top w:val="single" w:color="000000" w:sz="8" w:space="0"/>
              <w:left w:val="single" w:color="000000" w:sz="8" w:space="0"/>
              <w:bottom w:val="single" w:color="000000" w:sz="8" w:space="0"/>
              <w:right w:val="single" w:color="000000" w:sz="8" w:space="0"/>
            </w:tcBorders>
            <w:vAlign w:val="center"/>
          </w:tcPr>
          <w:p w14:paraId="70E675AB">
            <w:pPr>
              <w:spacing w:line="360" w:lineRule="auto"/>
              <w:jc w:val="both"/>
            </w:pPr>
            <w:r>
              <w:t>7 INCH WAVESHARE DSI LCD</w:t>
            </w:r>
          </w:p>
        </w:tc>
        <w:tc>
          <w:tcPr>
            <w:tcW w:w="2280" w:type="dxa"/>
            <w:tcBorders>
              <w:top w:val="single" w:color="000000" w:sz="8" w:space="0"/>
              <w:left w:val="single" w:color="000000" w:sz="8" w:space="0"/>
              <w:bottom w:val="single" w:color="000000" w:sz="8" w:space="0"/>
              <w:right w:val="single" w:color="000000" w:sz="8" w:space="0"/>
            </w:tcBorders>
            <w:vAlign w:val="center"/>
          </w:tcPr>
          <w:p w14:paraId="21EBA110">
            <w:pPr>
              <w:spacing w:line="259" w:lineRule="auto"/>
              <w:ind w:left="4"/>
              <w:jc w:val="both"/>
            </w:pPr>
            <w:r>
              <w:t xml:space="preserve">P 700.00 </w:t>
            </w:r>
          </w:p>
        </w:tc>
      </w:tr>
      <w:tr w14:paraId="4EA7784C">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6FB52C89">
            <w:pPr>
              <w:spacing w:line="259" w:lineRule="auto"/>
              <w:ind w:left="4"/>
              <w:jc w:val="both"/>
            </w:pPr>
            <w:r>
              <w:t xml:space="preserve">2 </w:t>
            </w:r>
          </w:p>
        </w:tc>
        <w:tc>
          <w:tcPr>
            <w:tcW w:w="975" w:type="dxa"/>
            <w:tcBorders>
              <w:top w:val="single" w:color="000000" w:sz="8" w:space="0"/>
              <w:left w:val="single" w:color="000000" w:sz="8" w:space="0"/>
              <w:bottom w:val="single" w:color="000000" w:sz="8" w:space="0"/>
              <w:right w:val="single" w:color="000000" w:sz="8" w:space="0"/>
            </w:tcBorders>
            <w:vAlign w:val="center"/>
          </w:tcPr>
          <w:p w14:paraId="6F3F9E37">
            <w:pPr>
              <w:spacing w:line="259" w:lineRule="auto"/>
              <w:ind w:left="4"/>
              <w:jc w:val="both"/>
            </w:pPr>
            <w:r>
              <w:t xml:space="preserve">pcs </w:t>
            </w:r>
          </w:p>
        </w:tc>
        <w:tc>
          <w:tcPr>
            <w:tcW w:w="4215" w:type="dxa"/>
            <w:tcBorders>
              <w:top w:val="single" w:color="000000" w:sz="8" w:space="0"/>
              <w:left w:val="single" w:color="000000" w:sz="8" w:space="0"/>
              <w:bottom w:val="single" w:color="000000" w:sz="8" w:space="0"/>
              <w:right w:val="single" w:color="000000" w:sz="8" w:space="0"/>
            </w:tcBorders>
            <w:vAlign w:val="center"/>
          </w:tcPr>
          <w:p w14:paraId="2FFFED42">
            <w:pPr>
              <w:spacing w:line="360" w:lineRule="auto"/>
              <w:jc w:val="both"/>
            </w:pPr>
            <w:r>
              <w:t xml:space="preserve">XPPEN Drawing Tablet </w:t>
            </w:r>
          </w:p>
        </w:tc>
        <w:tc>
          <w:tcPr>
            <w:tcW w:w="2280" w:type="dxa"/>
            <w:tcBorders>
              <w:top w:val="single" w:color="000000" w:sz="8" w:space="0"/>
              <w:left w:val="single" w:color="000000" w:sz="8" w:space="0"/>
              <w:bottom w:val="single" w:color="000000" w:sz="8" w:space="0"/>
              <w:right w:val="single" w:color="000000" w:sz="8" w:space="0"/>
            </w:tcBorders>
            <w:vAlign w:val="center"/>
          </w:tcPr>
          <w:p w14:paraId="484516E6">
            <w:pPr>
              <w:spacing w:line="259" w:lineRule="auto"/>
              <w:ind w:left="4"/>
              <w:jc w:val="both"/>
            </w:pPr>
            <w:r>
              <w:t xml:space="preserve">P 500.00 </w:t>
            </w:r>
          </w:p>
        </w:tc>
      </w:tr>
      <w:tr w14:paraId="0BFEC22C">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765D2142">
            <w:pPr>
              <w:spacing w:line="259" w:lineRule="auto"/>
              <w:ind w:left="4"/>
              <w:jc w:val="both"/>
            </w:pPr>
            <w:r>
              <w:t xml:space="preserve">2 </w:t>
            </w:r>
          </w:p>
        </w:tc>
        <w:tc>
          <w:tcPr>
            <w:tcW w:w="975" w:type="dxa"/>
            <w:tcBorders>
              <w:top w:val="single" w:color="000000" w:sz="8" w:space="0"/>
              <w:left w:val="single" w:color="000000" w:sz="8" w:space="0"/>
              <w:bottom w:val="single" w:color="000000" w:sz="8" w:space="0"/>
              <w:right w:val="single" w:color="000000" w:sz="8" w:space="0"/>
            </w:tcBorders>
            <w:vAlign w:val="center"/>
          </w:tcPr>
          <w:p w14:paraId="108D6970">
            <w:pPr>
              <w:spacing w:line="259" w:lineRule="auto"/>
              <w:ind w:left="4"/>
              <w:jc w:val="both"/>
            </w:pPr>
            <w:r>
              <w:t xml:space="preserve">pcs </w:t>
            </w:r>
          </w:p>
        </w:tc>
        <w:tc>
          <w:tcPr>
            <w:tcW w:w="4215" w:type="dxa"/>
            <w:tcBorders>
              <w:top w:val="single" w:color="000000" w:sz="8" w:space="0"/>
              <w:left w:val="single" w:color="000000" w:sz="8" w:space="0"/>
              <w:bottom w:val="single" w:color="000000" w:sz="8" w:space="0"/>
              <w:right w:val="single" w:color="000000" w:sz="8" w:space="0"/>
            </w:tcBorders>
          </w:tcPr>
          <w:p w14:paraId="163EDAFE">
            <w:pPr>
              <w:spacing w:line="360" w:lineRule="auto"/>
              <w:jc w:val="both"/>
            </w:pPr>
            <w:r>
              <w:t>20000 MAH Powerbank</w:t>
            </w:r>
          </w:p>
        </w:tc>
        <w:tc>
          <w:tcPr>
            <w:tcW w:w="2280" w:type="dxa"/>
            <w:tcBorders>
              <w:top w:val="single" w:color="000000" w:sz="8" w:space="0"/>
              <w:left w:val="single" w:color="000000" w:sz="8" w:space="0"/>
              <w:bottom w:val="single" w:color="000000" w:sz="8" w:space="0"/>
              <w:right w:val="single" w:color="000000" w:sz="8" w:space="0"/>
            </w:tcBorders>
            <w:vAlign w:val="center"/>
          </w:tcPr>
          <w:p w14:paraId="0B3D4D25">
            <w:pPr>
              <w:spacing w:line="259" w:lineRule="auto"/>
              <w:ind w:left="4"/>
              <w:jc w:val="both"/>
            </w:pPr>
            <w:r>
              <w:t xml:space="preserve">P 250.00 (Reuse) </w:t>
            </w:r>
          </w:p>
        </w:tc>
      </w:tr>
      <w:tr w14:paraId="6FFC143D">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1AB519C8">
            <w:pPr>
              <w:spacing w:line="259" w:lineRule="auto"/>
              <w:ind w:left="4"/>
              <w:jc w:val="both"/>
            </w:pPr>
            <w:r>
              <w:t xml:space="preserve">1 </w:t>
            </w:r>
          </w:p>
        </w:tc>
        <w:tc>
          <w:tcPr>
            <w:tcW w:w="975" w:type="dxa"/>
            <w:tcBorders>
              <w:top w:val="single" w:color="000000" w:sz="8" w:space="0"/>
              <w:left w:val="single" w:color="000000" w:sz="8" w:space="0"/>
              <w:bottom w:val="single" w:color="000000" w:sz="8" w:space="0"/>
              <w:right w:val="single" w:color="000000" w:sz="8" w:space="0"/>
            </w:tcBorders>
            <w:vAlign w:val="center"/>
          </w:tcPr>
          <w:p w14:paraId="3E18BF61">
            <w:pPr>
              <w:spacing w:line="259" w:lineRule="auto"/>
              <w:ind w:left="4"/>
              <w:jc w:val="both"/>
            </w:pPr>
            <w:r>
              <w:t xml:space="preserve">pc </w:t>
            </w:r>
          </w:p>
        </w:tc>
        <w:tc>
          <w:tcPr>
            <w:tcW w:w="4215" w:type="dxa"/>
            <w:tcBorders>
              <w:top w:val="single" w:color="000000" w:sz="8" w:space="0"/>
              <w:left w:val="single" w:color="000000" w:sz="8" w:space="0"/>
              <w:bottom w:val="single" w:color="000000" w:sz="8" w:space="0"/>
              <w:right w:val="single" w:color="000000" w:sz="8" w:space="0"/>
            </w:tcBorders>
            <w:vAlign w:val="center"/>
          </w:tcPr>
          <w:p w14:paraId="042A4B39">
            <w:pPr>
              <w:spacing w:line="360" w:lineRule="auto"/>
              <w:jc w:val="both"/>
            </w:pPr>
            <w:r>
              <w:t>Mini Metal Stereo Speakers</w:t>
            </w:r>
          </w:p>
        </w:tc>
        <w:tc>
          <w:tcPr>
            <w:tcW w:w="2280" w:type="dxa"/>
            <w:tcBorders>
              <w:top w:val="single" w:color="000000" w:sz="8" w:space="0"/>
              <w:left w:val="single" w:color="000000" w:sz="8" w:space="0"/>
              <w:bottom w:val="single" w:color="000000" w:sz="8" w:space="0"/>
              <w:right w:val="single" w:color="000000" w:sz="8" w:space="0"/>
            </w:tcBorders>
            <w:vAlign w:val="center"/>
          </w:tcPr>
          <w:p w14:paraId="51CFC482">
            <w:pPr>
              <w:spacing w:line="259" w:lineRule="auto"/>
              <w:ind w:left="4"/>
              <w:jc w:val="both"/>
            </w:pPr>
            <w:r>
              <w:t xml:space="preserve">P 70.00 (Reuse) </w:t>
            </w:r>
          </w:p>
        </w:tc>
      </w:tr>
      <w:tr w14:paraId="023C7B7A">
        <w:tblPrEx>
          <w:tblCellMar>
            <w:top w:w="117" w:type="dxa"/>
            <w:left w:w="98" w:type="dxa"/>
            <w:bottom w:w="0" w:type="dxa"/>
            <w:right w:w="115" w:type="dxa"/>
          </w:tblCellMar>
        </w:tblPrEx>
        <w:trPr>
          <w:trHeight w:val="496" w:hRule="atLeast"/>
        </w:trPr>
        <w:tc>
          <w:tcPr>
            <w:tcW w:w="1575" w:type="dxa"/>
            <w:tcBorders>
              <w:top w:val="single" w:color="000000" w:sz="8" w:space="0"/>
              <w:left w:val="single" w:color="000000" w:sz="8" w:space="0"/>
              <w:bottom w:val="single" w:color="000000" w:sz="8" w:space="0"/>
              <w:right w:val="single" w:color="000000" w:sz="8" w:space="0"/>
            </w:tcBorders>
            <w:vAlign w:val="center"/>
          </w:tcPr>
          <w:p w14:paraId="088641DB">
            <w:pPr>
              <w:spacing w:line="259" w:lineRule="auto"/>
              <w:ind w:left="4"/>
              <w:jc w:val="both"/>
            </w:pPr>
            <w:r>
              <w:t xml:space="preserve">6 </w:t>
            </w:r>
          </w:p>
        </w:tc>
        <w:tc>
          <w:tcPr>
            <w:tcW w:w="975" w:type="dxa"/>
            <w:tcBorders>
              <w:top w:val="single" w:color="000000" w:sz="8" w:space="0"/>
              <w:left w:val="single" w:color="000000" w:sz="8" w:space="0"/>
              <w:bottom w:val="single" w:color="000000" w:sz="8" w:space="0"/>
              <w:right w:val="single" w:color="000000" w:sz="8" w:space="0"/>
            </w:tcBorders>
            <w:vAlign w:val="center"/>
          </w:tcPr>
          <w:p w14:paraId="1CF9C3A6">
            <w:pPr>
              <w:spacing w:line="259" w:lineRule="auto"/>
              <w:ind w:left="4"/>
              <w:jc w:val="both"/>
            </w:pPr>
            <w:r>
              <w:t xml:space="preserve">pcs </w:t>
            </w:r>
          </w:p>
        </w:tc>
        <w:tc>
          <w:tcPr>
            <w:tcW w:w="4215" w:type="dxa"/>
            <w:tcBorders>
              <w:top w:val="single" w:color="000000" w:sz="8" w:space="0"/>
              <w:left w:val="single" w:color="000000" w:sz="8" w:space="0"/>
              <w:bottom w:val="single" w:color="000000" w:sz="8" w:space="0"/>
              <w:right w:val="single" w:color="000000" w:sz="8" w:space="0"/>
            </w:tcBorders>
            <w:vAlign w:val="center"/>
          </w:tcPr>
          <w:p w14:paraId="1E34107A">
            <w:pPr>
              <w:spacing w:line="360" w:lineRule="auto"/>
              <w:jc w:val="both"/>
            </w:pPr>
            <w:r>
              <w:t>Aluminum Carrying Case 18*11*5.5cm</w:t>
            </w:r>
          </w:p>
        </w:tc>
        <w:tc>
          <w:tcPr>
            <w:tcW w:w="2280" w:type="dxa"/>
            <w:tcBorders>
              <w:top w:val="single" w:color="000000" w:sz="8" w:space="0"/>
              <w:left w:val="single" w:color="000000" w:sz="8" w:space="0"/>
              <w:bottom w:val="single" w:color="000000" w:sz="8" w:space="0"/>
              <w:right w:val="single" w:color="000000" w:sz="8" w:space="0"/>
            </w:tcBorders>
            <w:vAlign w:val="center"/>
          </w:tcPr>
          <w:p w14:paraId="326B8797">
            <w:pPr>
              <w:spacing w:line="259" w:lineRule="auto"/>
              <w:ind w:left="4"/>
              <w:jc w:val="both"/>
            </w:pPr>
            <w:r>
              <w:t xml:space="preserve">P 150.00 </w:t>
            </w:r>
          </w:p>
        </w:tc>
      </w:tr>
      <w:tr w14:paraId="43C47901">
        <w:tblPrEx>
          <w:tblCellMar>
            <w:top w:w="117" w:type="dxa"/>
            <w:left w:w="98" w:type="dxa"/>
            <w:bottom w:w="0" w:type="dxa"/>
            <w:right w:w="115" w:type="dxa"/>
          </w:tblCellMar>
        </w:tblPrEx>
        <w:trPr>
          <w:trHeight w:val="641" w:hRule="atLeast"/>
        </w:trPr>
        <w:tc>
          <w:tcPr>
            <w:tcW w:w="1575" w:type="dxa"/>
            <w:tcBorders>
              <w:top w:val="single" w:color="000000" w:sz="8" w:space="0"/>
              <w:left w:val="single" w:color="000000" w:sz="8" w:space="0"/>
              <w:bottom w:val="single" w:color="000000" w:sz="8" w:space="0"/>
            </w:tcBorders>
          </w:tcPr>
          <w:p w14:paraId="2E043782">
            <w:pPr>
              <w:spacing w:line="259" w:lineRule="auto"/>
              <w:ind w:left="4"/>
              <w:jc w:val="both"/>
              <w:rPr>
                <w:b/>
                <w:bCs/>
              </w:rPr>
            </w:pPr>
            <w:r>
              <w:rPr>
                <w:b/>
                <w:bCs/>
              </w:rPr>
              <w:t xml:space="preserve">SUBTOTAL  </w:t>
            </w:r>
          </w:p>
        </w:tc>
        <w:tc>
          <w:tcPr>
            <w:tcW w:w="975" w:type="dxa"/>
            <w:tcBorders>
              <w:top w:val="single" w:color="000000" w:sz="8" w:space="0"/>
              <w:bottom w:val="single" w:color="000000" w:sz="8" w:space="0"/>
            </w:tcBorders>
          </w:tcPr>
          <w:p w14:paraId="0A4246B8">
            <w:pPr>
              <w:spacing w:after="160" w:line="259" w:lineRule="auto"/>
              <w:jc w:val="both"/>
              <w:rPr>
                <w:b/>
                <w:bCs/>
              </w:rPr>
            </w:pPr>
          </w:p>
        </w:tc>
        <w:tc>
          <w:tcPr>
            <w:tcW w:w="4215" w:type="dxa"/>
            <w:tcBorders>
              <w:top w:val="single" w:color="000000" w:sz="8" w:space="0"/>
              <w:bottom w:val="single" w:color="000000" w:sz="8" w:space="0"/>
              <w:right w:val="single" w:color="000000" w:sz="8" w:space="0"/>
            </w:tcBorders>
          </w:tcPr>
          <w:p w14:paraId="7AA45DA5">
            <w:pPr>
              <w:spacing w:after="160" w:line="259" w:lineRule="auto"/>
              <w:jc w:val="both"/>
            </w:pPr>
          </w:p>
        </w:tc>
        <w:tc>
          <w:tcPr>
            <w:tcW w:w="2280" w:type="dxa"/>
            <w:tcBorders>
              <w:top w:val="single" w:color="000000" w:sz="8" w:space="0"/>
              <w:left w:val="single" w:color="000000" w:sz="8" w:space="0"/>
              <w:bottom w:val="single" w:color="000000" w:sz="8" w:space="0"/>
              <w:right w:val="single" w:color="000000" w:sz="8" w:space="0"/>
            </w:tcBorders>
          </w:tcPr>
          <w:p w14:paraId="4BD2CBDE">
            <w:pPr>
              <w:spacing w:line="259" w:lineRule="auto"/>
              <w:ind w:left="4"/>
              <w:jc w:val="both"/>
            </w:pPr>
            <w:r>
              <w:t>P 2,670</w:t>
            </w:r>
          </w:p>
        </w:tc>
      </w:tr>
    </w:tbl>
    <w:p w14:paraId="44F4A49D">
      <w:pPr>
        <w:ind w:left="4322"/>
        <w:jc w:val="both"/>
      </w:pPr>
    </w:p>
    <w:p w14:paraId="448E97AA">
      <w:pPr>
        <w:ind w:left="4322"/>
        <w:jc w:val="both"/>
      </w:pPr>
    </w:p>
    <w:p w14:paraId="60D930A6">
      <w:pPr>
        <w:spacing w:before="240" w:after="240" w:line="360" w:lineRule="auto"/>
        <w:jc w:val="both"/>
        <w:rPr>
          <w:b/>
          <w:bCs/>
          <w:color w:val="FF0000"/>
        </w:rPr>
      </w:pPr>
    </w:p>
    <w:p w14:paraId="662C0E8A">
      <w:pPr>
        <w:spacing w:before="240" w:after="240" w:line="360" w:lineRule="auto"/>
        <w:jc w:val="both"/>
        <w:rPr>
          <w:b/>
          <w:bCs/>
        </w:rPr>
      </w:pPr>
    </w:p>
    <w:p w14:paraId="6932855D">
      <w:pPr>
        <w:spacing w:before="240" w:after="240" w:line="360" w:lineRule="auto"/>
        <w:ind w:left="0"/>
        <w:jc w:val="both"/>
        <w:rPr>
          <w:b/>
          <w:bCs/>
        </w:rPr>
      </w:pPr>
    </w:p>
    <w:p w14:paraId="4AD3B3E6">
      <w:pPr>
        <w:spacing w:before="240" w:after="240" w:line="360" w:lineRule="auto"/>
        <w:ind w:left="0"/>
        <w:jc w:val="both"/>
        <w:rPr>
          <w:b/>
          <w:bCs/>
        </w:rPr>
      </w:pPr>
    </w:p>
    <w:p w14:paraId="39C841AB">
      <w:pPr>
        <w:spacing w:before="240" w:after="240" w:line="360" w:lineRule="auto"/>
        <w:ind w:left="0"/>
        <w:jc w:val="both"/>
        <w:rPr>
          <w:b/>
          <w:bCs/>
        </w:rPr>
      </w:pPr>
    </w:p>
    <w:p w14:paraId="6945D5F6">
      <w:pPr>
        <w:spacing w:before="240" w:after="240" w:line="360" w:lineRule="auto"/>
        <w:ind w:left="0"/>
        <w:jc w:val="both"/>
        <w:rPr>
          <w:b/>
          <w:bCs/>
        </w:rPr>
      </w:pPr>
    </w:p>
    <w:p w14:paraId="21A130A1">
      <w:pPr>
        <w:spacing w:before="240" w:after="240" w:line="360" w:lineRule="auto"/>
        <w:ind w:left="0"/>
        <w:jc w:val="both"/>
        <w:rPr>
          <w:b/>
          <w:bCs/>
        </w:rPr>
      </w:pPr>
    </w:p>
    <w:p w14:paraId="21735926">
      <w:pPr>
        <w:spacing w:before="240" w:after="240" w:line="360" w:lineRule="auto"/>
        <w:ind w:left="0"/>
        <w:jc w:val="both"/>
        <w:rPr>
          <w:b/>
          <w:bCs/>
        </w:rPr>
      </w:pPr>
    </w:p>
    <w:p w14:paraId="2AE93E7B">
      <w:pPr>
        <w:spacing w:before="240" w:after="240" w:line="360" w:lineRule="auto"/>
        <w:ind w:left="0"/>
        <w:rPr>
          <w:b/>
          <w:bCs/>
        </w:rPr>
      </w:pPr>
    </w:p>
    <w:p w14:paraId="61259774">
      <w:pPr>
        <w:spacing w:before="240" w:after="240" w:line="360" w:lineRule="auto"/>
        <w:ind w:left="0"/>
        <w:jc w:val="center"/>
        <w:rPr>
          <w:b/>
          <w:bCs/>
        </w:rPr>
      </w:pPr>
      <w:r>
        <w:rPr>
          <w:b/>
          <w:bCs/>
        </w:rPr>
        <w:t>APPENDIX M</w:t>
      </w:r>
    </w:p>
    <w:p w14:paraId="6E8008FD">
      <w:pPr>
        <w:spacing w:before="240" w:after="240" w:line="360" w:lineRule="auto"/>
        <w:jc w:val="center"/>
      </w:pPr>
      <w:r>
        <w:rPr>
          <w:b/>
          <w:bCs/>
        </w:rPr>
        <w:t>RAW SCORES OF STUDENTS IN PRE TEST                                                               AND POST TEST EVALUATION</w:t>
      </w:r>
    </w:p>
    <w:tbl>
      <w:tblPr>
        <w:tblStyle w:val="43"/>
        <w:tblpPr w:leftFromText="180" w:rightFromText="180" w:topFromText="180" w:bottomFromText="180" w:vertAnchor="text" w:tblpX="180"/>
        <w:tblW w:w="91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65"/>
        <w:gridCol w:w="765"/>
        <w:gridCol w:w="765"/>
        <w:gridCol w:w="765"/>
        <w:gridCol w:w="765"/>
        <w:gridCol w:w="765"/>
        <w:gridCol w:w="765"/>
        <w:gridCol w:w="765"/>
        <w:gridCol w:w="765"/>
        <w:gridCol w:w="765"/>
        <w:gridCol w:w="765"/>
        <w:gridCol w:w="735"/>
      </w:tblGrid>
      <w:tr w14:paraId="6EAEC0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3060" w:type="dxa"/>
            <w:gridSpan w:val="4"/>
          </w:tcPr>
          <w:p w14:paraId="48FD4952">
            <w:pPr>
              <w:widowControl w:val="0"/>
              <w:spacing w:line="240" w:lineRule="auto"/>
              <w:ind w:left="0"/>
              <w:jc w:val="both"/>
            </w:pPr>
            <w:r>
              <w:t>Student  Pre      Post     Diffe</w:t>
            </w:r>
          </w:p>
          <w:p w14:paraId="7AFEE24E">
            <w:pPr>
              <w:widowControl w:val="0"/>
              <w:spacing w:line="240" w:lineRule="auto"/>
              <w:ind w:left="0"/>
              <w:jc w:val="both"/>
            </w:pPr>
            <w:r>
              <w:t>No.        Test      Test    rence</w:t>
            </w:r>
          </w:p>
          <w:p w14:paraId="7C48C36D">
            <w:pPr>
              <w:widowControl w:val="0"/>
              <w:spacing w:line="240" w:lineRule="auto"/>
              <w:jc w:val="both"/>
            </w:pPr>
            <w:r>
              <w:t xml:space="preserve">             Score   Score</w:t>
            </w:r>
          </w:p>
        </w:tc>
        <w:tc>
          <w:tcPr>
            <w:tcW w:w="3060" w:type="dxa"/>
            <w:gridSpan w:val="4"/>
          </w:tcPr>
          <w:p w14:paraId="4FF254DF">
            <w:pPr>
              <w:widowControl w:val="0"/>
              <w:spacing w:line="240" w:lineRule="auto"/>
              <w:ind w:left="0"/>
              <w:jc w:val="both"/>
            </w:pPr>
            <w:r>
              <w:t>Student  Pre      Post     Diffe</w:t>
            </w:r>
          </w:p>
          <w:p w14:paraId="56787390">
            <w:pPr>
              <w:widowControl w:val="0"/>
              <w:spacing w:line="240" w:lineRule="auto"/>
              <w:ind w:left="0"/>
              <w:jc w:val="both"/>
            </w:pPr>
            <w:r>
              <w:t>No.        Test      Test    rence</w:t>
            </w:r>
          </w:p>
          <w:p w14:paraId="3C4DE918">
            <w:pPr>
              <w:widowControl w:val="0"/>
              <w:spacing w:line="240" w:lineRule="auto"/>
              <w:jc w:val="both"/>
            </w:pPr>
            <w:r>
              <w:t xml:space="preserve">             Score   Score</w:t>
            </w:r>
          </w:p>
        </w:tc>
        <w:tc>
          <w:tcPr>
            <w:tcW w:w="3030" w:type="dxa"/>
            <w:gridSpan w:val="4"/>
          </w:tcPr>
          <w:p w14:paraId="35159CDB">
            <w:pPr>
              <w:widowControl w:val="0"/>
              <w:spacing w:line="240" w:lineRule="auto"/>
              <w:ind w:left="0"/>
              <w:jc w:val="both"/>
            </w:pPr>
            <w:r>
              <w:t>Student  Pre      Post     Diffe</w:t>
            </w:r>
          </w:p>
          <w:p w14:paraId="20C33757">
            <w:pPr>
              <w:widowControl w:val="0"/>
              <w:spacing w:line="240" w:lineRule="auto"/>
              <w:ind w:left="0"/>
              <w:jc w:val="both"/>
            </w:pPr>
            <w:r>
              <w:t>No.        Test      Test    rence</w:t>
            </w:r>
          </w:p>
          <w:p w14:paraId="6EC11FFD">
            <w:pPr>
              <w:widowControl w:val="0"/>
              <w:spacing w:line="240" w:lineRule="auto"/>
              <w:jc w:val="both"/>
            </w:pPr>
            <w:r>
              <w:t xml:space="preserve">             Score   Score</w:t>
            </w:r>
          </w:p>
        </w:tc>
      </w:tr>
      <w:tr w14:paraId="57663B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765" w:type="dxa"/>
          </w:tcPr>
          <w:p w14:paraId="1C30CA08">
            <w:pPr>
              <w:widowControl w:val="0"/>
              <w:spacing w:line="240" w:lineRule="auto"/>
              <w:ind w:left="0"/>
              <w:jc w:val="both"/>
            </w:pPr>
            <w:r>
              <w:t>1.</w:t>
            </w:r>
          </w:p>
          <w:p w14:paraId="1DE1BFFC">
            <w:pPr>
              <w:widowControl w:val="0"/>
              <w:spacing w:line="240" w:lineRule="auto"/>
              <w:ind w:left="0"/>
              <w:jc w:val="both"/>
            </w:pPr>
            <w:r>
              <w:t>2.</w:t>
            </w:r>
          </w:p>
          <w:p w14:paraId="4798A8C3">
            <w:pPr>
              <w:widowControl w:val="0"/>
              <w:spacing w:line="240" w:lineRule="auto"/>
              <w:ind w:left="0"/>
              <w:jc w:val="both"/>
            </w:pPr>
            <w:r>
              <w:t>3.</w:t>
            </w:r>
          </w:p>
          <w:p w14:paraId="6058364F">
            <w:pPr>
              <w:widowControl w:val="0"/>
              <w:spacing w:line="240" w:lineRule="auto"/>
              <w:ind w:left="0"/>
              <w:jc w:val="both"/>
            </w:pPr>
            <w:r>
              <w:t>4.</w:t>
            </w:r>
          </w:p>
          <w:p w14:paraId="7B65AD8B">
            <w:pPr>
              <w:widowControl w:val="0"/>
              <w:spacing w:line="240" w:lineRule="auto"/>
              <w:ind w:left="0"/>
              <w:jc w:val="both"/>
            </w:pPr>
            <w:r>
              <w:t>5.</w:t>
            </w:r>
          </w:p>
          <w:p w14:paraId="568AA216">
            <w:pPr>
              <w:widowControl w:val="0"/>
              <w:spacing w:line="240" w:lineRule="auto"/>
              <w:ind w:left="0"/>
              <w:jc w:val="both"/>
            </w:pPr>
            <w:r>
              <w:t>6.</w:t>
            </w:r>
          </w:p>
          <w:p w14:paraId="61876050">
            <w:pPr>
              <w:widowControl w:val="0"/>
              <w:spacing w:line="240" w:lineRule="auto"/>
              <w:ind w:left="0"/>
              <w:jc w:val="both"/>
            </w:pPr>
            <w:r>
              <w:t>7.</w:t>
            </w:r>
          </w:p>
          <w:p w14:paraId="60491A31">
            <w:pPr>
              <w:widowControl w:val="0"/>
              <w:spacing w:line="240" w:lineRule="auto"/>
              <w:ind w:left="0"/>
              <w:jc w:val="both"/>
            </w:pPr>
            <w:r>
              <w:t>8.</w:t>
            </w:r>
          </w:p>
          <w:p w14:paraId="2CAE4D98">
            <w:pPr>
              <w:widowControl w:val="0"/>
              <w:spacing w:line="240" w:lineRule="auto"/>
              <w:ind w:left="0"/>
              <w:jc w:val="both"/>
            </w:pPr>
            <w:r>
              <w:t>9.</w:t>
            </w:r>
          </w:p>
          <w:p w14:paraId="0B941874">
            <w:pPr>
              <w:widowControl w:val="0"/>
              <w:spacing w:line="240" w:lineRule="auto"/>
              <w:ind w:left="0"/>
              <w:jc w:val="both"/>
            </w:pPr>
            <w:r>
              <w:t>10.</w:t>
            </w:r>
          </w:p>
          <w:p w14:paraId="492E893A">
            <w:pPr>
              <w:widowControl w:val="0"/>
              <w:spacing w:line="240" w:lineRule="auto"/>
              <w:ind w:left="0"/>
              <w:jc w:val="both"/>
            </w:pPr>
            <w:r>
              <w:t>11.</w:t>
            </w:r>
          </w:p>
          <w:p w14:paraId="59DB55A2">
            <w:pPr>
              <w:widowControl w:val="0"/>
              <w:spacing w:line="240" w:lineRule="auto"/>
              <w:ind w:left="0"/>
              <w:jc w:val="both"/>
            </w:pPr>
            <w:r>
              <w:t>12.</w:t>
            </w:r>
          </w:p>
          <w:p w14:paraId="766341F1">
            <w:pPr>
              <w:widowControl w:val="0"/>
              <w:spacing w:line="240" w:lineRule="auto"/>
              <w:ind w:left="0"/>
              <w:jc w:val="both"/>
            </w:pPr>
            <w:r>
              <w:t>13.</w:t>
            </w:r>
          </w:p>
          <w:p w14:paraId="43E5FFC3">
            <w:pPr>
              <w:widowControl w:val="0"/>
              <w:spacing w:line="240" w:lineRule="auto"/>
              <w:ind w:left="0"/>
              <w:jc w:val="both"/>
            </w:pPr>
            <w:r>
              <w:t>14.</w:t>
            </w:r>
          </w:p>
          <w:p w14:paraId="65EB00B8">
            <w:pPr>
              <w:widowControl w:val="0"/>
              <w:spacing w:line="240" w:lineRule="auto"/>
              <w:ind w:left="0"/>
              <w:jc w:val="both"/>
            </w:pPr>
            <w:r>
              <w:t>15.</w:t>
            </w:r>
          </w:p>
          <w:p w14:paraId="3C9D61B8">
            <w:pPr>
              <w:widowControl w:val="0"/>
              <w:spacing w:line="240" w:lineRule="auto"/>
              <w:ind w:left="0"/>
              <w:jc w:val="both"/>
            </w:pPr>
            <w:r>
              <w:t>16.</w:t>
            </w:r>
          </w:p>
          <w:p w14:paraId="1B83081D">
            <w:pPr>
              <w:widowControl w:val="0"/>
              <w:spacing w:line="240" w:lineRule="auto"/>
              <w:ind w:left="0"/>
              <w:jc w:val="both"/>
            </w:pPr>
            <w:r>
              <w:t>17.</w:t>
            </w:r>
          </w:p>
          <w:p w14:paraId="25E31A16">
            <w:pPr>
              <w:widowControl w:val="0"/>
              <w:spacing w:line="240" w:lineRule="auto"/>
              <w:ind w:left="0"/>
              <w:jc w:val="both"/>
            </w:pPr>
            <w:r>
              <w:t>18.</w:t>
            </w:r>
          </w:p>
          <w:p w14:paraId="1FB937E6">
            <w:pPr>
              <w:widowControl w:val="0"/>
              <w:spacing w:line="240" w:lineRule="auto"/>
              <w:ind w:left="0"/>
              <w:jc w:val="both"/>
            </w:pPr>
            <w:r>
              <w:t>19.</w:t>
            </w:r>
          </w:p>
          <w:p w14:paraId="6ACA06F1">
            <w:pPr>
              <w:widowControl w:val="0"/>
              <w:spacing w:line="240" w:lineRule="auto"/>
              <w:ind w:left="0"/>
              <w:jc w:val="both"/>
            </w:pPr>
            <w:r>
              <w:t>20.</w:t>
            </w:r>
          </w:p>
          <w:p w14:paraId="305FA113">
            <w:pPr>
              <w:widowControl w:val="0"/>
              <w:spacing w:line="240" w:lineRule="auto"/>
              <w:ind w:left="0"/>
              <w:jc w:val="both"/>
            </w:pPr>
            <w:r>
              <w:t>21.</w:t>
            </w:r>
          </w:p>
          <w:p w14:paraId="642A0B70">
            <w:pPr>
              <w:widowControl w:val="0"/>
              <w:spacing w:line="240" w:lineRule="auto"/>
              <w:ind w:left="0"/>
              <w:jc w:val="both"/>
            </w:pPr>
            <w:r>
              <w:t>22.</w:t>
            </w:r>
          </w:p>
          <w:p w14:paraId="0A86358D">
            <w:pPr>
              <w:widowControl w:val="0"/>
              <w:spacing w:line="240" w:lineRule="auto"/>
              <w:ind w:left="0"/>
              <w:jc w:val="both"/>
            </w:pPr>
            <w:r>
              <w:t>23.</w:t>
            </w:r>
          </w:p>
          <w:p w14:paraId="1C89E1C7">
            <w:pPr>
              <w:widowControl w:val="0"/>
              <w:spacing w:line="240" w:lineRule="auto"/>
              <w:ind w:left="0"/>
              <w:jc w:val="both"/>
            </w:pPr>
            <w:r>
              <w:t>24.</w:t>
            </w:r>
          </w:p>
          <w:p w14:paraId="64432089">
            <w:pPr>
              <w:widowControl w:val="0"/>
              <w:spacing w:line="240" w:lineRule="auto"/>
              <w:ind w:left="0"/>
              <w:jc w:val="both"/>
            </w:pPr>
            <w:r>
              <w:t>25.</w:t>
            </w:r>
          </w:p>
          <w:p w14:paraId="3FFC87BE">
            <w:pPr>
              <w:widowControl w:val="0"/>
              <w:spacing w:line="240" w:lineRule="auto"/>
              <w:ind w:left="0"/>
              <w:jc w:val="both"/>
            </w:pPr>
            <w:r>
              <w:t>26.</w:t>
            </w:r>
          </w:p>
          <w:p w14:paraId="4ABF37D1">
            <w:pPr>
              <w:widowControl w:val="0"/>
              <w:spacing w:line="240" w:lineRule="auto"/>
              <w:ind w:left="0"/>
              <w:jc w:val="both"/>
            </w:pPr>
            <w:r>
              <w:t>27.</w:t>
            </w:r>
          </w:p>
          <w:p w14:paraId="723ADC20">
            <w:pPr>
              <w:widowControl w:val="0"/>
              <w:spacing w:line="240" w:lineRule="auto"/>
              <w:ind w:left="0"/>
              <w:jc w:val="both"/>
            </w:pPr>
            <w:r>
              <w:t>28.</w:t>
            </w:r>
          </w:p>
        </w:tc>
        <w:tc>
          <w:tcPr>
            <w:tcW w:w="765" w:type="dxa"/>
          </w:tcPr>
          <w:p w14:paraId="72F27641">
            <w:pPr>
              <w:widowControl w:val="0"/>
              <w:spacing w:line="240" w:lineRule="auto"/>
              <w:ind w:left="0"/>
              <w:jc w:val="both"/>
            </w:pPr>
            <w:r>
              <w:t>8</w:t>
            </w:r>
          </w:p>
          <w:p w14:paraId="17B6704A">
            <w:pPr>
              <w:widowControl w:val="0"/>
              <w:spacing w:line="240" w:lineRule="auto"/>
              <w:ind w:left="0"/>
              <w:jc w:val="both"/>
            </w:pPr>
            <w:r>
              <w:t>6</w:t>
            </w:r>
          </w:p>
          <w:p w14:paraId="644BA446">
            <w:pPr>
              <w:widowControl w:val="0"/>
              <w:spacing w:line="240" w:lineRule="auto"/>
              <w:ind w:left="0"/>
              <w:jc w:val="both"/>
            </w:pPr>
            <w:r>
              <w:t>9</w:t>
            </w:r>
          </w:p>
          <w:p w14:paraId="637CC319">
            <w:pPr>
              <w:widowControl w:val="0"/>
              <w:spacing w:line="240" w:lineRule="auto"/>
              <w:ind w:left="0"/>
              <w:jc w:val="both"/>
            </w:pPr>
            <w:r>
              <w:t>7</w:t>
            </w:r>
          </w:p>
          <w:p w14:paraId="0B175B24">
            <w:pPr>
              <w:widowControl w:val="0"/>
              <w:spacing w:line="240" w:lineRule="auto"/>
              <w:ind w:left="0"/>
              <w:jc w:val="both"/>
            </w:pPr>
            <w:r>
              <w:t>8</w:t>
            </w:r>
          </w:p>
          <w:p w14:paraId="1A318BF9">
            <w:pPr>
              <w:widowControl w:val="0"/>
              <w:spacing w:line="240" w:lineRule="auto"/>
              <w:ind w:left="0"/>
              <w:jc w:val="both"/>
            </w:pPr>
            <w:r>
              <w:t>5</w:t>
            </w:r>
          </w:p>
          <w:p w14:paraId="460C1428">
            <w:pPr>
              <w:widowControl w:val="0"/>
              <w:spacing w:line="240" w:lineRule="auto"/>
              <w:ind w:left="0"/>
              <w:jc w:val="both"/>
            </w:pPr>
            <w:r>
              <w:t>6</w:t>
            </w:r>
          </w:p>
          <w:p w14:paraId="6A883265">
            <w:pPr>
              <w:widowControl w:val="0"/>
              <w:spacing w:line="240" w:lineRule="auto"/>
              <w:ind w:left="0"/>
              <w:jc w:val="both"/>
            </w:pPr>
            <w:r>
              <w:t>7</w:t>
            </w:r>
          </w:p>
          <w:p w14:paraId="349ACD18">
            <w:pPr>
              <w:widowControl w:val="0"/>
              <w:spacing w:line="240" w:lineRule="auto"/>
              <w:ind w:left="0"/>
              <w:jc w:val="both"/>
            </w:pPr>
            <w:r>
              <w:t>8</w:t>
            </w:r>
          </w:p>
          <w:p w14:paraId="6DCD97EF">
            <w:pPr>
              <w:widowControl w:val="0"/>
              <w:spacing w:line="240" w:lineRule="auto"/>
              <w:ind w:left="0"/>
              <w:jc w:val="both"/>
            </w:pPr>
            <w:r>
              <w:t>9</w:t>
            </w:r>
          </w:p>
          <w:p w14:paraId="55500E25">
            <w:pPr>
              <w:widowControl w:val="0"/>
              <w:spacing w:line="240" w:lineRule="auto"/>
              <w:ind w:left="0"/>
              <w:jc w:val="both"/>
            </w:pPr>
            <w:r>
              <w:t>5</w:t>
            </w:r>
          </w:p>
          <w:p w14:paraId="24E56827">
            <w:pPr>
              <w:widowControl w:val="0"/>
              <w:spacing w:line="240" w:lineRule="auto"/>
              <w:ind w:left="0"/>
              <w:jc w:val="both"/>
            </w:pPr>
            <w:r>
              <w:t>6</w:t>
            </w:r>
          </w:p>
          <w:p w14:paraId="047690FB">
            <w:pPr>
              <w:widowControl w:val="0"/>
              <w:spacing w:line="240" w:lineRule="auto"/>
              <w:ind w:left="0"/>
              <w:jc w:val="both"/>
            </w:pPr>
            <w:r>
              <w:t>7</w:t>
            </w:r>
          </w:p>
          <w:p w14:paraId="5B1EEF2B">
            <w:pPr>
              <w:widowControl w:val="0"/>
              <w:spacing w:line="240" w:lineRule="auto"/>
              <w:ind w:left="0"/>
              <w:jc w:val="both"/>
            </w:pPr>
            <w:r>
              <w:t>8</w:t>
            </w:r>
          </w:p>
          <w:p w14:paraId="37AB9417">
            <w:pPr>
              <w:widowControl w:val="0"/>
              <w:spacing w:line="240" w:lineRule="auto"/>
              <w:ind w:left="0"/>
              <w:jc w:val="both"/>
            </w:pPr>
            <w:r>
              <w:t>9</w:t>
            </w:r>
          </w:p>
          <w:p w14:paraId="23C335F2">
            <w:pPr>
              <w:widowControl w:val="0"/>
              <w:spacing w:line="240" w:lineRule="auto"/>
              <w:ind w:left="0"/>
              <w:jc w:val="both"/>
            </w:pPr>
            <w:r>
              <w:t>5</w:t>
            </w:r>
          </w:p>
          <w:p w14:paraId="0A6AFA6E">
            <w:pPr>
              <w:widowControl w:val="0"/>
              <w:spacing w:line="240" w:lineRule="auto"/>
              <w:ind w:left="0"/>
              <w:jc w:val="both"/>
            </w:pPr>
            <w:r>
              <w:t>6</w:t>
            </w:r>
          </w:p>
          <w:p w14:paraId="7CA6607B">
            <w:pPr>
              <w:widowControl w:val="0"/>
              <w:spacing w:line="240" w:lineRule="auto"/>
              <w:ind w:left="0"/>
              <w:jc w:val="both"/>
            </w:pPr>
            <w:r>
              <w:t>7</w:t>
            </w:r>
          </w:p>
          <w:p w14:paraId="4F1A1DB6">
            <w:pPr>
              <w:widowControl w:val="0"/>
              <w:spacing w:line="240" w:lineRule="auto"/>
              <w:ind w:left="0"/>
              <w:jc w:val="both"/>
            </w:pPr>
            <w:r>
              <w:t>8</w:t>
            </w:r>
          </w:p>
          <w:p w14:paraId="1CE48A0A">
            <w:pPr>
              <w:widowControl w:val="0"/>
              <w:spacing w:line="240" w:lineRule="auto"/>
              <w:ind w:left="0"/>
              <w:jc w:val="both"/>
            </w:pPr>
            <w:r>
              <w:t>9</w:t>
            </w:r>
          </w:p>
          <w:p w14:paraId="4CD54F9A">
            <w:pPr>
              <w:widowControl w:val="0"/>
              <w:spacing w:line="240" w:lineRule="auto"/>
              <w:ind w:left="0"/>
              <w:jc w:val="both"/>
            </w:pPr>
            <w:r>
              <w:t>5</w:t>
            </w:r>
          </w:p>
          <w:p w14:paraId="2CC93479">
            <w:pPr>
              <w:widowControl w:val="0"/>
              <w:spacing w:line="240" w:lineRule="auto"/>
              <w:ind w:left="0"/>
              <w:jc w:val="both"/>
            </w:pPr>
            <w:r>
              <w:t>6</w:t>
            </w:r>
          </w:p>
          <w:p w14:paraId="40FF3D55">
            <w:pPr>
              <w:widowControl w:val="0"/>
              <w:spacing w:line="240" w:lineRule="auto"/>
              <w:ind w:left="0"/>
              <w:jc w:val="both"/>
            </w:pPr>
            <w:r>
              <w:t>7</w:t>
            </w:r>
          </w:p>
          <w:p w14:paraId="27DDFAC4">
            <w:pPr>
              <w:widowControl w:val="0"/>
              <w:spacing w:line="240" w:lineRule="auto"/>
              <w:ind w:left="0"/>
              <w:jc w:val="both"/>
            </w:pPr>
            <w:r>
              <w:t>8</w:t>
            </w:r>
          </w:p>
          <w:p w14:paraId="3AEBE936">
            <w:pPr>
              <w:widowControl w:val="0"/>
              <w:spacing w:line="240" w:lineRule="auto"/>
              <w:ind w:left="0"/>
              <w:jc w:val="both"/>
            </w:pPr>
            <w:r>
              <w:t>9</w:t>
            </w:r>
          </w:p>
          <w:p w14:paraId="3239DBDF">
            <w:pPr>
              <w:widowControl w:val="0"/>
              <w:spacing w:line="240" w:lineRule="auto"/>
              <w:ind w:left="0"/>
              <w:jc w:val="both"/>
            </w:pPr>
            <w:r>
              <w:t>5</w:t>
            </w:r>
          </w:p>
          <w:p w14:paraId="348B640B">
            <w:pPr>
              <w:widowControl w:val="0"/>
              <w:spacing w:line="240" w:lineRule="auto"/>
              <w:ind w:left="0"/>
              <w:jc w:val="both"/>
            </w:pPr>
            <w:r>
              <w:t>6</w:t>
            </w:r>
          </w:p>
          <w:p w14:paraId="4F22B7BB">
            <w:pPr>
              <w:widowControl w:val="0"/>
              <w:spacing w:line="240" w:lineRule="auto"/>
              <w:ind w:left="0"/>
              <w:jc w:val="both"/>
            </w:pPr>
            <w:r>
              <w:t>7</w:t>
            </w:r>
          </w:p>
        </w:tc>
        <w:tc>
          <w:tcPr>
            <w:tcW w:w="765" w:type="dxa"/>
          </w:tcPr>
          <w:p w14:paraId="6399AD25">
            <w:pPr>
              <w:widowControl w:val="0"/>
              <w:spacing w:line="240" w:lineRule="auto"/>
              <w:ind w:left="0"/>
              <w:jc w:val="both"/>
            </w:pPr>
            <w:r>
              <w:t>12</w:t>
            </w:r>
          </w:p>
          <w:p w14:paraId="2693FD65">
            <w:pPr>
              <w:widowControl w:val="0"/>
              <w:spacing w:line="240" w:lineRule="auto"/>
              <w:ind w:left="0"/>
              <w:jc w:val="both"/>
            </w:pPr>
            <w:r>
              <w:t>12</w:t>
            </w:r>
          </w:p>
          <w:p w14:paraId="4A95F06E">
            <w:pPr>
              <w:widowControl w:val="0"/>
              <w:spacing w:line="240" w:lineRule="auto"/>
              <w:ind w:left="0"/>
              <w:jc w:val="both"/>
            </w:pPr>
            <w:r>
              <w:t>13</w:t>
            </w:r>
          </w:p>
          <w:p w14:paraId="731D47B2">
            <w:pPr>
              <w:widowControl w:val="0"/>
              <w:spacing w:line="240" w:lineRule="auto"/>
              <w:ind w:left="0"/>
              <w:jc w:val="both"/>
            </w:pPr>
            <w:r>
              <w:t>12</w:t>
            </w:r>
          </w:p>
          <w:p w14:paraId="4576E357">
            <w:pPr>
              <w:widowControl w:val="0"/>
              <w:spacing w:line="240" w:lineRule="auto"/>
              <w:ind w:left="0"/>
              <w:jc w:val="both"/>
            </w:pPr>
            <w:r>
              <w:t>13</w:t>
            </w:r>
          </w:p>
          <w:p w14:paraId="0A6FCA00">
            <w:pPr>
              <w:widowControl w:val="0"/>
              <w:spacing w:line="240" w:lineRule="auto"/>
              <w:ind w:left="0"/>
              <w:jc w:val="both"/>
            </w:pPr>
            <w:r>
              <w:t>12</w:t>
            </w:r>
          </w:p>
          <w:p w14:paraId="5C649EFB">
            <w:pPr>
              <w:widowControl w:val="0"/>
              <w:spacing w:line="240" w:lineRule="auto"/>
              <w:ind w:left="0"/>
              <w:jc w:val="both"/>
            </w:pPr>
            <w:r>
              <w:t>13</w:t>
            </w:r>
          </w:p>
          <w:p w14:paraId="2E041BF0">
            <w:pPr>
              <w:widowControl w:val="0"/>
              <w:spacing w:line="240" w:lineRule="auto"/>
              <w:ind w:left="0"/>
              <w:jc w:val="both"/>
            </w:pPr>
            <w:r>
              <w:t>14</w:t>
            </w:r>
          </w:p>
          <w:p w14:paraId="2BEA52C4">
            <w:pPr>
              <w:widowControl w:val="0"/>
              <w:spacing w:line="240" w:lineRule="auto"/>
              <w:ind w:left="0"/>
              <w:jc w:val="both"/>
            </w:pPr>
            <w:r>
              <w:t>15</w:t>
            </w:r>
          </w:p>
          <w:p w14:paraId="031B1FC6">
            <w:pPr>
              <w:widowControl w:val="0"/>
              <w:spacing w:line="240" w:lineRule="auto"/>
              <w:ind w:left="0"/>
              <w:jc w:val="both"/>
            </w:pPr>
            <w:r>
              <w:t>16</w:t>
            </w:r>
          </w:p>
          <w:p w14:paraId="27E2B09F">
            <w:pPr>
              <w:widowControl w:val="0"/>
              <w:spacing w:line="240" w:lineRule="auto"/>
              <w:ind w:left="0"/>
              <w:jc w:val="both"/>
            </w:pPr>
            <w:r>
              <w:t>13</w:t>
            </w:r>
          </w:p>
          <w:p w14:paraId="3B4291B2">
            <w:pPr>
              <w:widowControl w:val="0"/>
              <w:spacing w:line="240" w:lineRule="auto"/>
              <w:ind w:left="0"/>
              <w:jc w:val="both"/>
            </w:pPr>
            <w:r>
              <w:t>14</w:t>
            </w:r>
          </w:p>
          <w:p w14:paraId="06E38A69">
            <w:pPr>
              <w:widowControl w:val="0"/>
              <w:spacing w:line="240" w:lineRule="auto"/>
              <w:ind w:left="0"/>
              <w:jc w:val="both"/>
            </w:pPr>
            <w:r>
              <w:t>15</w:t>
            </w:r>
          </w:p>
          <w:p w14:paraId="1E005286">
            <w:pPr>
              <w:widowControl w:val="0"/>
              <w:spacing w:line="240" w:lineRule="auto"/>
              <w:ind w:left="0"/>
              <w:jc w:val="both"/>
            </w:pPr>
            <w:r>
              <w:t>16</w:t>
            </w:r>
          </w:p>
          <w:p w14:paraId="712D8857">
            <w:pPr>
              <w:widowControl w:val="0"/>
              <w:spacing w:line="240" w:lineRule="auto"/>
              <w:ind w:left="0"/>
              <w:jc w:val="both"/>
            </w:pPr>
            <w:r>
              <w:t>17</w:t>
            </w:r>
          </w:p>
          <w:p w14:paraId="341FB394">
            <w:pPr>
              <w:widowControl w:val="0"/>
              <w:spacing w:line="240" w:lineRule="auto"/>
              <w:ind w:left="0"/>
              <w:jc w:val="both"/>
            </w:pPr>
            <w:r>
              <w:t>14</w:t>
            </w:r>
          </w:p>
          <w:p w14:paraId="7DC19209">
            <w:pPr>
              <w:widowControl w:val="0"/>
              <w:spacing w:line="240" w:lineRule="auto"/>
              <w:ind w:left="0"/>
              <w:jc w:val="both"/>
            </w:pPr>
            <w:r>
              <w:t>15</w:t>
            </w:r>
          </w:p>
          <w:p w14:paraId="53614AC6">
            <w:pPr>
              <w:widowControl w:val="0"/>
              <w:spacing w:line="240" w:lineRule="auto"/>
              <w:ind w:left="0"/>
              <w:jc w:val="both"/>
            </w:pPr>
            <w:r>
              <w:t>16</w:t>
            </w:r>
          </w:p>
          <w:p w14:paraId="1EB97209">
            <w:pPr>
              <w:widowControl w:val="0"/>
              <w:spacing w:line="240" w:lineRule="auto"/>
              <w:ind w:left="0"/>
              <w:jc w:val="both"/>
            </w:pPr>
            <w:r>
              <w:t>17</w:t>
            </w:r>
          </w:p>
          <w:p w14:paraId="09F180A4">
            <w:pPr>
              <w:widowControl w:val="0"/>
              <w:spacing w:line="240" w:lineRule="auto"/>
              <w:ind w:left="0"/>
              <w:jc w:val="both"/>
            </w:pPr>
            <w:r>
              <w:t>18</w:t>
            </w:r>
          </w:p>
          <w:p w14:paraId="19C2B102">
            <w:pPr>
              <w:widowControl w:val="0"/>
              <w:spacing w:line="240" w:lineRule="auto"/>
              <w:ind w:left="0"/>
              <w:jc w:val="both"/>
            </w:pPr>
            <w:r>
              <w:t>15</w:t>
            </w:r>
          </w:p>
          <w:p w14:paraId="703AD739">
            <w:pPr>
              <w:widowControl w:val="0"/>
              <w:spacing w:line="240" w:lineRule="auto"/>
              <w:ind w:left="0"/>
              <w:jc w:val="both"/>
            </w:pPr>
            <w:r>
              <w:t>16</w:t>
            </w:r>
          </w:p>
          <w:p w14:paraId="4642778F">
            <w:pPr>
              <w:widowControl w:val="0"/>
              <w:spacing w:line="240" w:lineRule="auto"/>
              <w:ind w:left="0"/>
              <w:jc w:val="both"/>
            </w:pPr>
            <w:r>
              <w:t>17</w:t>
            </w:r>
          </w:p>
          <w:p w14:paraId="5A85DAE0">
            <w:pPr>
              <w:widowControl w:val="0"/>
              <w:spacing w:line="240" w:lineRule="auto"/>
              <w:ind w:left="0"/>
              <w:jc w:val="both"/>
            </w:pPr>
            <w:r>
              <w:t>18</w:t>
            </w:r>
          </w:p>
          <w:p w14:paraId="2C325B51">
            <w:pPr>
              <w:widowControl w:val="0"/>
              <w:spacing w:line="240" w:lineRule="auto"/>
              <w:ind w:left="0"/>
              <w:jc w:val="both"/>
            </w:pPr>
            <w:r>
              <w:t>19</w:t>
            </w:r>
          </w:p>
          <w:p w14:paraId="3B03F449">
            <w:pPr>
              <w:widowControl w:val="0"/>
              <w:spacing w:line="240" w:lineRule="auto"/>
              <w:ind w:left="0"/>
              <w:jc w:val="both"/>
            </w:pPr>
            <w:r>
              <w:t>16</w:t>
            </w:r>
          </w:p>
          <w:p w14:paraId="3BF0D5F7">
            <w:pPr>
              <w:widowControl w:val="0"/>
              <w:spacing w:line="240" w:lineRule="auto"/>
              <w:ind w:left="0"/>
              <w:jc w:val="both"/>
            </w:pPr>
            <w:r>
              <w:t>17</w:t>
            </w:r>
          </w:p>
          <w:p w14:paraId="6FC2621B">
            <w:pPr>
              <w:widowControl w:val="0"/>
              <w:spacing w:line="240" w:lineRule="auto"/>
              <w:ind w:left="0"/>
              <w:jc w:val="both"/>
            </w:pPr>
            <w:r>
              <w:t>18</w:t>
            </w:r>
          </w:p>
        </w:tc>
        <w:tc>
          <w:tcPr>
            <w:tcW w:w="765" w:type="dxa"/>
          </w:tcPr>
          <w:p w14:paraId="16DC5207">
            <w:pPr>
              <w:widowControl w:val="0"/>
              <w:spacing w:line="240" w:lineRule="auto"/>
              <w:ind w:left="0"/>
              <w:jc w:val="both"/>
            </w:pPr>
            <w:r>
              <w:t>4</w:t>
            </w:r>
          </w:p>
          <w:p w14:paraId="1F2F5A3A">
            <w:pPr>
              <w:widowControl w:val="0"/>
              <w:spacing w:line="240" w:lineRule="auto"/>
              <w:ind w:left="0"/>
              <w:jc w:val="both"/>
            </w:pPr>
            <w:r>
              <w:t>6</w:t>
            </w:r>
          </w:p>
          <w:p w14:paraId="4CFE40CD">
            <w:pPr>
              <w:widowControl w:val="0"/>
              <w:spacing w:line="240" w:lineRule="auto"/>
              <w:ind w:left="0"/>
              <w:jc w:val="both"/>
            </w:pPr>
            <w:r>
              <w:t>4</w:t>
            </w:r>
          </w:p>
          <w:p w14:paraId="3E5BA757">
            <w:pPr>
              <w:widowControl w:val="0"/>
              <w:spacing w:line="240" w:lineRule="auto"/>
              <w:ind w:left="0"/>
              <w:jc w:val="both"/>
            </w:pPr>
            <w:r>
              <w:t>5</w:t>
            </w:r>
          </w:p>
          <w:p w14:paraId="3A776846">
            <w:pPr>
              <w:widowControl w:val="0"/>
              <w:spacing w:line="240" w:lineRule="auto"/>
              <w:ind w:left="0"/>
              <w:jc w:val="both"/>
            </w:pPr>
            <w:r>
              <w:t>5</w:t>
            </w:r>
          </w:p>
          <w:p w14:paraId="7DBF1EE6">
            <w:pPr>
              <w:widowControl w:val="0"/>
              <w:spacing w:line="240" w:lineRule="auto"/>
              <w:ind w:left="0"/>
              <w:jc w:val="both"/>
            </w:pPr>
            <w:r>
              <w:t>7</w:t>
            </w:r>
          </w:p>
          <w:p w14:paraId="6C77854A">
            <w:pPr>
              <w:widowControl w:val="0"/>
              <w:spacing w:line="240" w:lineRule="auto"/>
              <w:ind w:left="0"/>
              <w:jc w:val="both"/>
            </w:pPr>
            <w:r>
              <w:t>7</w:t>
            </w:r>
          </w:p>
          <w:p w14:paraId="0781985D">
            <w:pPr>
              <w:widowControl w:val="0"/>
              <w:spacing w:line="240" w:lineRule="auto"/>
              <w:ind w:left="0"/>
              <w:jc w:val="both"/>
            </w:pPr>
            <w:r>
              <w:t>7</w:t>
            </w:r>
          </w:p>
          <w:p w14:paraId="75CD737E">
            <w:pPr>
              <w:widowControl w:val="0"/>
              <w:spacing w:line="240" w:lineRule="auto"/>
              <w:ind w:left="0"/>
              <w:jc w:val="both"/>
            </w:pPr>
            <w:r>
              <w:t>7</w:t>
            </w:r>
          </w:p>
          <w:p w14:paraId="214F7706">
            <w:pPr>
              <w:widowControl w:val="0"/>
              <w:spacing w:line="240" w:lineRule="auto"/>
              <w:ind w:left="0"/>
              <w:jc w:val="both"/>
            </w:pPr>
            <w:r>
              <w:t>7</w:t>
            </w:r>
          </w:p>
          <w:p w14:paraId="69427519">
            <w:pPr>
              <w:widowControl w:val="0"/>
              <w:spacing w:line="240" w:lineRule="auto"/>
              <w:ind w:left="0"/>
              <w:jc w:val="both"/>
            </w:pPr>
            <w:r>
              <w:t>8</w:t>
            </w:r>
          </w:p>
          <w:p w14:paraId="1820727F">
            <w:pPr>
              <w:widowControl w:val="0"/>
              <w:spacing w:line="240" w:lineRule="auto"/>
              <w:ind w:left="0"/>
              <w:jc w:val="both"/>
            </w:pPr>
            <w:r>
              <w:t>8</w:t>
            </w:r>
          </w:p>
          <w:p w14:paraId="7EEB9694">
            <w:pPr>
              <w:widowControl w:val="0"/>
              <w:spacing w:line="240" w:lineRule="auto"/>
              <w:ind w:left="0"/>
              <w:jc w:val="both"/>
            </w:pPr>
            <w:r>
              <w:t>8</w:t>
            </w:r>
          </w:p>
          <w:p w14:paraId="14C5B2BE">
            <w:pPr>
              <w:widowControl w:val="0"/>
              <w:spacing w:line="240" w:lineRule="auto"/>
              <w:ind w:left="0"/>
              <w:jc w:val="both"/>
            </w:pPr>
            <w:r>
              <w:t>8</w:t>
            </w:r>
          </w:p>
          <w:p w14:paraId="1EDF5C39">
            <w:pPr>
              <w:widowControl w:val="0"/>
              <w:spacing w:line="240" w:lineRule="auto"/>
              <w:ind w:left="0"/>
              <w:jc w:val="both"/>
            </w:pPr>
            <w:r>
              <w:t>8</w:t>
            </w:r>
          </w:p>
          <w:p w14:paraId="410240D9">
            <w:pPr>
              <w:widowControl w:val="0"/>
              <w:spacing w:line="240" w:lineRule="auto"/>
              <w:ind w:left="0"/>
              <w:jc w:val="both"/>
            </w:pPr>
            <w:r>
              <w:t>9</w:t>
            </w:r>
          </w:p>
          <w:p w14:paraId="07ED42ED">
            <w:pPr>
              <w:widowControl w:val="0"/>
              <w:spacing w:line="240" w:lineRule="auto"/>
              <w:ind w:left="0"/>
              <w:jc w:val="both"/>
            </w:pPr>
            <w:r>
              <w:t>9</w:t>
            </w:r>
          </w:p>
          <w:p w14:paraId="432443E6">
            <w:pPr>
              <w:widowControl w:val="0"/>
              <w:spacing w:line="240" w:lineRule="auto"/>
              <w:ind w:left="0"/>
              <w:jc w:val="both"/>
            </w:pPr>
            <w:r>
              <w:t>9</w:t>
            </w:r>
          </w:p>
          <w:p w14:paraId="7BF30B0A">
            <w:pPr>
              <w:widowControl w:val="0"/>
              <w:spacing w:line="240" w:lineRule="auto"/>
              <w:ind w:left="0"/>
              <w:jc w:val="both"/>
            </w:pPr>
            <w:r>
              <w:t>9</w:t>
            </w:r>
          </w:p>
          <w:p w14:paraId="4DF4CFF8">
            <w:pPr>
              <w:widowControl w:val="0"/>
              <w:spacing w:line="240" w:lineRule="auto"/>
              <w:ind w:left="0"/>
              <w:jc w:val="both"/>
            </w:pPr>
            <w:r>
              <w:t>9</w:t>
            </w:r>
          </w:p>
          <w:p w14:paraId="1095F6E0">
            <w:pPr>
              <w:widowControl w:val="0"/>
              <w:spacing w:line="240" w:lineRule="auto"/>
              <w:ind w:left="0"/>
              <w:jc w:val="both"/>
            </w:pPr>
            <w:r>
              <w:t>10</w:t>
            </w:r>
          </w:p>
          <w:p w14:paraId="0343106B">
            <w:pPr>
              <w:widowControl w:val="0"/>
              <w:spacing w:line="240" w:lineRule="auto"/>
              <w:ind w:left="0"/>
              <w:jc w:val="both"/>
            </w:pPr>
            <w:r>
              <w:t>10</w:t>
            </w:r>
          </w:p>
          <w:p w14:paraId="2EB73F3A">
            <w:pPr>
              <w:widowControl w:val="0"/>
              <w:spacing w:line="240" w:lineRule="auto"/>
              <w:ind w:left="0"/>
              <w:jc w:val="both"/>
            </w:pPr>
            <w:r>
              <w:t>10</w:t>
            </w:r>
          </w:p>
          <w:p w14:paraId="1DF6C21C">
            <w:pPr>
              <w:widowControl w:val="0"/>
              <w:spacing w:line="240" w:lineRule="auto"/>
              <w:ind w:left="0"/>
              <w:jc w:val="both"/>
            </w:pPr>
            <w:r>
              <w:t>10</w:t>
            </w:r>
          </w:p>
          <w:p w14:paraId="5EC531C9">
            <w:pPr>
              <w:widowControl w:val="0"/>
              <w:spacing w:line="240" w:lineRule="auto"/>
              <w:ind w:left="0"/>
              <w:jc w:val="both"/>
            </w:pPr>
            <w:r>
              <w:t>10</w:t>
            </w:r>
          </w:p>
          <w:p w14:paraId="0AC0FF09">
            <w:pPr>
              <w:widowControl w:val="0"/>
              <w:spacing w:line="240" w:lineRule="auto"/>
              <w:ind w:left="0"/>
              <w:jc w:val="both"/>
            </w:pPr>
            <w:r>
              <w:t>11</w:t>
            </w:r>
          </w:p>
          <w:p w14:paraId="7DA4FAA2">
            <w:pPr>
              <w:widowControl w:val="0"/>
              <w:spacing w:line="240" w:lineRule="auto"/>
              <w:ind w:left="0"/>
              <w:jc w:val="both"/>
            </w:pPr>
            <w:r>
              <w:t>11</w:t>
            </w:r>
          </w:p>
          <w:p w14:paraId="09F1D152">
            <w:pPr>
              <w:widowControl w:val="0"/>
              <w:spacing w:line="240" w:lineRule="auto"/>
              <w:ind w:left="0"/>
              <w:jc w:val="both"/>
            </w:pPr>
            <w:r>
              <w:t>11</w:t>
            </w:r>
          </w:p>
        </w:tc>
        <w:tc>
          <w:tcPr>
            <w:tcW w:w="765" w:type="dxa"/>
          </w:tcPr>
          <w:p w14:paraId="7F75E73E">
            <w:pPr>
              <w:widowControl w:val="0"/>
              <w:spacing w:line="240" w:lineRule="auto"/>
              <w:ind w:left="0"/>
              <w:jc w:val="both"/>
            </w:pPr>
            <w:r>
              <w:t>29.</w:t>
            </w:r>
          </w:p>
          <w:p w14:paraId="47118F1A">
            <w:pPr>
              <w:widowControl w:val="0"/>
              <w:spacing w:line="240" w:lineRule="auto"/>
              <w:ind w:left="0"/>
              <w:jc w:val="both"/>
            </w:pPr>
            <w:r>
              <w:t>30.</w:t>
            </w:r>
          </w:p>
          <w:p w14:paraId="399060D3">
            <w:pPr>
              <w:widowControl w:val="0"/>
              <w:spacing w:line="240" w:lineRule="auto"/>
              <w:ind w:left="0"/>
              <w:jc w:val="both"/>
            </w:pPr>
            <w:r>
              <w:t>31.</w:t>
            </w:r>
          </w:p>
          <w:p w14:paraId="4DD52902">
            <w:pPr>
              <w:widowControl w:val="0"/>
              <w:spacing w:line="240" w:lineRule="auto"/>
              <w:ind w:left="0"/>
              <w:jc w:val="both"/>
            </w:pPr>
            <w:r>
              <w:t>32.</w:t>
            </w:r>
          </w:p>
          <w:p w14:paraId="1A76A86E">
            <w:pPr>
              <w:widowControl w:val="0"/>
              <w:spacing w:line="240" w:lineRule="auto"/>
              <w:ind w:left="0"/>
              <w:jc w:val="both"/>
            </w:pPr>
            <w:r>
              <w:t>33.</w:t>
            </w:r>
          </w:p>
          <w:p w14:paraId="1EBB0A5F">
            <w:pPr>
              <w:widowControl w:val="0"/>
              <w:spacing w:line="240" w:lineRule="auto"/>
              <w:ind w:left="0"/>
              <w:jc w:val="both"/>
            </w:pPr>
            <w:r>
              <w:t>34.</w:t>
            </w:r>
          </w:p>
          <w:p w14:paraId="6DF4C4DA">
            <w:pPr>
              <w:widowControl w:val="0"/>
              <w:spacing w:line="240" w:lineRule="auto"/>
              <w:ind w:left="0"/>
              <w:jc w:val="both"/>
            </w:pPr>
            <w:r>
              <w:t>35.</w:t>
            </w:r>
          </w:p>
          <w:p w14:paraId="7737597C">
            <w:pPr>
              <w:widowControl w:val="0"/>
              <w:spacing w:line="240" w:lineRule="auto"/>
              <w:ind w:left="0"/>
              <w:jc w:val="both"/>
            </w:pPr>
            <w:r>
              <w:t>36.</w:t>
            </w:r>
          </w:p>
          <w:p w14:paraId="253920F8">
            <w:pPr>
              <w:widowControl w:val="0"/>
              <w:spacing w:line="240" w:lineRule="auto"/>
              <w:ind w:left="0"/>
              <w:jc w:val="both"/>
            </w:pPr>
            <w:r>
              <w:t>37.</w:t>
            </w:r>
          </w:p>
          <w:p w14:paraId="30B216CF">
            <w:pPr>
              <w:widowControl w:val="0"/>
              <w:spacing w:line="240" w:lineRule="auto"/>
              <w:ind w:left="0"/>
              <w:jc w:val="both"/>
            </w:pPr>
            <w:r>
              <w:t>38.</w:t>
            </w:r>
          </w:p>
          <w:p w14:paraId="6A9AA945">
            <w:pPr>
              <w:widowControl w:val="0"/>
              <w:spacing w:line="240" w:lineRule="auto"/>
              <w:ind w:left="0"/>
              <w:jc w:val="both"/>
            </w:pPr>
            <w:r>
              <w:t>39.</w:t>
            </w:r>
          </w:p>
          <w:p w14:paraId="335F7A4F">
            <w:pPr>
              <w:widowControl w:val="0"/>
              <w:spacing w:line="240" w:lineRule="auto"/>
              <w:ind w:left="0"/>
              <w:jc w:val="both"/>
            </w:pPr>
            <w:r>
              <w:t>40.</w:t>
            </w:r>
          </w:p>
          <w:p w14:paraId="3CAAE067">
            <w:pPr>
              <w:widowControl w:val="0"/>
              <w:spacing w:line="240" w:lineRule="auto"/>
              <w:ind w:left="0"/>
              <w:jc w:val="both"/>
            </w:pPr>
            <w:r>
              <w:t>41.</w:t>
            </w:r>
          </w:p>
          <w:p w14:paraId="52C46A75">
            <w:pPr>
              <w:widowControl w:val="0"/>
              <w:spacing w:line="240" w:lineRule="auto"/>
              <w:ind w:left="0"/>
              <w:jc w:val="both"/>
            </w:pPr>
            <w:r>
              <w:t>42.</w:t>
            </w:r>
          </w:p>
          <w:p w14:paraId="1EF4FC28">
            <w:pPr>
              <w:widowControl w:val="0"/>
              <w:spacing w:line="240" w:lineRule="auto"/>
              <w:ind w:left="0"/>
              <w:jc w:val="both"/>
            </w:pPr>
            <w:r>
              <w:t>43.</w:t>
            </w:r>
          </w:p>
          <w:p w14:paraId="5FE17793">
            <w:pPr>
              <w:widowControl w:val="0"/>
              <w:spacing w:line="240" w:lineRule="auto"/>
              <w:ind w:left="0"/>
              <w:jc w:val="both"/>
            </w:pPr>
            <w:r>
              <w:t>44.</w:t>
            </w:r>
          </w:p>
          <w:p w14:paraId="3682908C">
            <w:pPr>
              <w:widowControl w:val="0"/>
              <w:spacing w:line="240" w:lineRule="auto"/>
              <w:ind w:left="0"/>
              <w:jc w:val="both"/>
            </w:pPr>
            <w:r>
              <w:t>45.</w:t>
            </w:r>
          </w:p>
          <w:p w14:paraId="12F11A4D">
            <w:pPr>
              <w:widowControl w:val="0"/>
              <w:spacing w:line="240" w:lineRule="auto"/>
              <w:ind w:left="0"/>
              <w:jc w:val="both"/>
            </w:pPr>
            <w:r>
              <w:t>46.</w:t>
            </w:r>
          </w:p>
          <w:p w14:paraId="73569BA0">
            <w:pPr>
              <w:widowControl w:val="0"/>
              <w:spacing w:line="240" w:lineRule="auto"/>
              <w:ind w:left="0"/>
              <w:jc w:val="both"/>
            </w:pPr>
            <w:r>
              <w:t>47.</w:t>
            </w:r>
          </w:p>
          <w:p w14:paraId="4D99E7EA">
            <w:pPr>
              <w:widowControl w:val="0"/>
              <w:spacing w:line="240" w:lineRule="auto"/>
              <w:ind w:left="0"/>
              <w:jc w:val="both"/>
            </w:pPr>
            <w:r>
              <w:t>48.</w:t>
            </w:r>
          </w:p>
          <w:p w14:paraId="61C77774">
            <w:pPr>
              <w:widowControl w:val="0"/>
              <w:spacing w:line="240" w:lineRule="auto"/>
              <w:ind w:left="0"/>
              <w:jc w:val="both"/>
            </w:pPr>
            <w:r>
              <w:t>49.</w:t>
            </w:r>
          </w:p>
          <w:p w14:paraId="6FD85FD2">
            <w:pPr>
              <w:widowControl w:val="0"/>
              <w:spacing w:line="240" w:lineRule="auto"/>
              <w:ind w:left="0"/>
              <w:jc w:val="both"/>
            </w:pPr>
            <w:r>
              <w:t>50.</w:t>
            </w:r>
          </w:p>
          <w:p w14:paraId="09C0B3F1">
            <w:pPr>
              <w:widowControl w:val="0"/>
              <w:spacing w:line="240" w:lineRule="auto"/>
              <w:ind w:left="0"/>
              <w:jc w:val="both"/>
            </w:pPr>
            <w:r>
              <w:t>51.</w:t>
            </w:r>
          </w:p>
          <w:p w14:paraId="5EB1E44C">
            <w:pPr>
              <w:widowControl w:val="0"/>
              <w:spacing w:line="240" w:lineRule="auto"/>
              <w:ind w:left="0"/>
              <w:jc w:val="both"/>
            </w:pPr>
            <w:r>
              <w:t>52.</w:t>
            </w:r>
          </w:p>
          <w:p w14:paraId="7D84598D">
            <w:pPr>
              <w:widowControl w:val="0"/>
              <w:spacing w:line="240" w:lineRule="auto"/>
              <w:ind w:left="0"/>
              <w:jc w:val="both"/>
            </w:pPr>
            <w:r>
              <w:t>53.</w:t>
            </w:r>
          </w:p>
          <w:p w14:paraId="3A1FA145">
            <w:pPr>
              <w:widowControl w:val="0"/>
              <w:spacing w:line="240" w:lineRule="auto"/>
              <w:ind w:left="0"/>
              <w:jc w:val="both"/>
            </w:pPr>
            <w:r>
              <w:t>54.</w:t>
            </w:r>
          </w:p>
          <w:p w14:paraId="481194EB">
            <w:pPr>
              <w:widowControl w:val="0"/>
              <w:spacing w:line="240" w:lineRule="auto"/>
              <w:ind w:left="0"/>
              <w:jc w:val="both"/>
            </w:pPr>
            <w:r>
              <w:t>55.</w:t>
            </w:r>
          </w:p>
          <w:p w14:paraId="06DAF7BA">
            <w:pPr>
              <w:widowControl w:val="0"/>
              <w:spacing w:line="240" w:lineRule="auto"/>
              <w:ind w:left="0"/>
              <w:jc w:val="both"/>
            </w:pPr>
            <w:r>
              <w:t>56.</w:t>
            </w:r>
          </w:p>
        </w:tc>
        <w:tc>
          <w:tcPr>
            <w:tcW w:w="765" w:type="dxa"/>
          </w:tcPr>
          <w:p w14:paraId="2A95FEAF">
            <w:pPr>
              <w:widowControl w:val="0"/>
              <w:spacing w:line="240" w:lineRule="auto"/>
              <w:ind w:left="0"/>
              <w:jc w:val="both"/>
            </w:pPr>
            <w:r>
              <w:t>7</w:t>
            </w:r>
          </w:p>
          <w:p w14:paraId="3BA9C05A">
            <w:pPr>
              <w:widowControl w:val="0"/>
              <w:spacing w:line="240" w:lineRule="auto"/>
              <w:ind w:left="0"/>
              <w:jc w:val="both"/>
            </w:pPr>
            <w:r>
              <w:t>8</w:t>
            </w:r>
          </w:p>
          <w:p w14:paraId="4174DD55">
            <w:pPr>
              <w:widowControl w:val="0"/>
              <w:spacing w:line="240" w:lineRule="auto"/>
              <w:ind w:left="0"/>
              <w:jc w:val="both"/>
            </w:pPr>
            <w:r>
              <w:t>5</w:t>
            </w:r>
          </w:p>
          <w:p w14:paraId="025113BC">
            <w:pPr>
              <w:widowControl w:val="0"/>
              <w:spacing w:line="240" w:lineRule="auto"/>
              <w:ind w:left="0"/>
              <w:jc w:val="both"/>
            </w:pPr>
            <w:r>
              <w:t>6</w:t>
            </w:r>
          </w:p>
          <w:p w14:paraId="56AD9CCC">
            <w:pPr>
              <w:widowControl w:val="0"/>
              <w:spacing w:line="240" w:lineRule="auto"/>
              <w:ind w:left="0"/>
              <w:jc w:val="both"/>
            </w:pPr>
            <w:r>
              <w:t>7</w:t>
            </w:r>
          </w:p>
          <w:p w14:paraId="226D71A3">
            <w:pPr>
              <w:widowControl w:val="0"/>
              <w:spacing w:line="240" w:lineRule="auto"/>
              <w:ind w:left="0"/>
              <w:jc w:val="both"/>
            </w:pPr>
            <w:r>
              <w:t>8</w:t>
            </w:r>
          </w:p>
          <w:p w14:paraId="7DCA346A">
            <w:pPr>
              <w:widowControl w:val="0"/>
              <w:spacing w:line="240" w:lineRule="auto"/>
              <w:ind w:left="0"/>
              <w:jc w:val="both"/>
            </w:pPr>
            <w:r>
              <w:t>9</w:t>
            </w:r>
          </w:p>
          <w:p w14:paraId="5AC35A17">
            <w:pPr>
              <w:widowControl w:val="0"/>
              <w:spacing w:line="240" w:lineRule="auto"/>
              <w:ind w:left="0"/>
              <w:jc w:val="both"/>
            </w:pPr>
            <w:r>
              <w:t>5</w:t>
            </w:r>
          </w:p>
          <w:p w14:paraId="00CD88A5">
            <w:pPr>
              <w:widowControl w:val="0"/>
              <w:spacing w:line="240" w:lineRule="auto"/>
              <w:ind w:left="0"/>
              <w:jc w:val="both"/>
            </w:pPr>
            <w:r>
              <w:t>6</w:t>
            </w:r>
          </w:p>
          <w:p w14:paraId="20A13C31">
            <w:pPr>
              <w:widowControl w:val="0"/>
              <w:spacing w:line="240" w:lineRule="auto"/>
              <w:ind w:left="0"/>
              <w:jc w:val="both"/>
            </w:pPr>
            <w:r>
              <w:t>7</w:t>
            </w:r>
          </w:p>
          <w:p w14:paraId="7D6CA202">
            <w:pPr>
              <w:widowControl w:val="0"/>
              <w:spacing w:line="240" w:lineRule="auto"/>
              <w:ind w:left="0"/>
              <w:jc w:val="both"/>
            </w:pPr>
            <w:r>
              <w:t>8</w:t>
            </w:r>
          </w:p>
          <w:p w14:paraId="4008CB81">
            <w:pPr>
              <w:widowControl w:val="0"/>
              <w:spacing w:line="240" w:lineRule="auto"/>
              <w:ind w:left="0"/>
              <w:jc w:val="both"/>
            </w:pPr>
            <w:r>
              <w:t>9</w:t>
            </w:r>
          </w:p>
          <w:p w14:paraId="6B68BEBA">
            <w:pPr>
              <w:widowControl w:val="0"/>
              <w:spacing w:line="240" w:lineRule="auto"/>
              <w:ind w:left="0"/>
              <w:jc w:val="both"/>
            </w:pPr>
            <w:r>
              <w:t>5</w:t>
            </w:r>
          </w:p>
          <w:p w14:paraId="7651E904">
            <w:pPr>
              <w:widowControl w:val="0"/>
              <w:spacing w:line="240" w:lineRule="auto"/>
              <w:ind w:left="0"/>
              <w:jc w:val="both"/>
            </w:pPr>
            <w:r>
              <w:t>6</w:t>
            </w:r>
          </w:p>
          <w:p w14:paraId="0E008ADF">
            <w:pPr>
              <w:widowControl w:val="0"/>
              <w:spacing w:line="240" w:lineRule="auto"/>
              <w:ind w:left="0"/>
              <w:jc w:val="both"/>
            </w:pPr>
            <w:r>
              <w:t>7</w:t>
            </w:r>
          </w:p>
          <w:p w14:paraId="27333022">
            <w:pPr>
              <w:widowControl w:val="0"/>
              <w:spacing w:line="240" w:lineRule="auto"/>
              <w:ind w:left="0"/>
              <w:jc w:val="both"/>
            </w:pPr>
            <w:r>
              <w:t>8</w:t>
            </w:r>
          </w:p>
          <w:p w14:paraId="2187B29C">
            <w:pPr>
              <w:widowControl w:val="0"/>
              <w:spacing w:line="240" w:lineRule="auto"/>
              <w:ind w:left="0"/>
              <w:jc w:val="both"/>
            </w:pPr>
            <w:r>
              <w:t>9</w:t>
            </w:r>
          </w:p>
          <w:p w14:paraId="38975496">
            <w:pPr>
              <w:widowControl w:val="0"/>
              <w:spacing w:line="240" w:lineRule="auto"/>
              <w:ind w:left="0"/>
              <w:jc w:val="both"/>
            </w:pPr>
            <w:r>
              <w:t>5</w:t>
            </w:r>
          </w:p>
          <w:p w14:paraId="4FA51C62">
            <w:pPr>
              <w:widowControl w:val="0"/>
              <w:spacing w:line="240" w:lineRule="auto"/>
              <w:ind w:left="0"/>
              <w:jc w:val="both"/>
            </w:pPr>
            <w:r>
              <w:t>6</w:t>
            </w:r>
          </w:p>
          <w:p w14:paraId="57D6BCC7">
            <w:pPr>
              <w:widowControl w:val="0"/>
              <w:spacing w:line="240" w:lineRule="auto"/>
              <w:ind w:left="0"/>
              <w:jc w:val="both"/>
            </w:pPr>
            <w:r>
              <w:t>7</w:t>
            </w:r>
          </w:p>
          <w:p w14:paraId="468431A7">
            <w:pPr>
              <w:widowControl w:val="0"/>
              <w:spacing w:line="240" w:lineRule="auto"/>
              <w:ind w:left="0"/>
              <w:jc w:val="both"/>
            </w:pPr>
            <w:r>
              <w:t>8</w:t>
            </w:r>
          </w:p>
          <w:p w14:paraId="2C1B19C2">
            <w:pPr>
              <w:widowControl w:val="0"/>
              <w:spacing w:line="240" w:lineRule="auto"/>
              <w:ind w:left="0"/>
              <w:jc w:val="both"/>
            </w:pPr>
            <w:r>
              <w:t>9</w:t>
            </w:r>
          </w:p>
          <w:p w14:paraId="7FCFD801">
            <w:pPr>
              <w:widowControl w:val="0"/>
              <w:spacing w:line="240" w:lineRule="auto"/>
              <w:ind w:left="0"/>
              <w:jc w:val="both"/>
            </w:pPr>
            <w:r>
              <w:t>5</w:t>
            </w:r>
          </w:p>
          <w:p w14:paraId="6EFE0F3A">
            <w:pPr>
              <w:widowControl w:val="0"/>
              <w:spacing w:line="240" w:lineRule="auto"/>
              <w:ind w:left="0"/>
              <w:jc w:val="both"/>
            </w:pPr>
            <w:r>
              <w:t>6</w:t>
            </w:r>
          </w:p>
          <w:p w14:paraId="6836C99E">
            <w:pPr>
              <w:widowControl w:val="0"/>
              <w:spacing w:line="240" w:lineRule="auto"/>
              <w:ind w:left="0"/>
              <w:jc w:val="both"/>
            </w:pPr>
            <w:r>
              <w:t>7</w:t>
            </w:r>
          </w:p>
          <w:p w14:paraId="51998C41">
            <w:pPr>
              <w:widowControl w:val="0"/>
              <w:spacing w:line="240" w:lineRule="auto"/>
              <w:ind w:left="0"/>
              <w:jc w:val="both"/>
            </w:pPr>
            <w:r>
              <w:t>8</w:t>
            </w:r>
          </w:p>
          <w:p w14:paraId="13D114C6">
            <w:pPr>
              <w:widowControl w:val="0"/>
              <w:spacing w:line="240" w:lineRule="auto"/>
              <w:ind w:left="0"/>
              <w:jc w:val="both"/>
            </w:pPr>
            <w:r>
              <w:t>9</w:t>
            </w:r>
          </w:p>
          <w:p w14:paraId="2CEB6CD7">
            <w:pPr>
              <w:widowControl w:val="0"/>
              <w:spacing w:line="240" w:lineRule="auto"/>
              <w:ind w:left="0"/>
              <w:jc w:val="both"/>
            </w:pPr>
            <w:r>
              <w:t>8</w:t>
            </w:r>
          </w:p>
        </w:tc>
        <w:tc>
          <w:tcPr>
            <w:tcW w:w="765" w:type="dxa"/>
          </w:tcPr>
          <w:p w14:paraId="01644B2C">
            <w:pPr>
              <w:widowControl w:val="0"/>
              <w:spacing w:line="240" w:lineRule="auto"/>
              <w:ind w:left="0"/>
              <w:jc w:val="both"/>
            </w:pPr>
            <w:r>
              <w:t>12</w:t>
            </w:r>
          </w:p>
          <w:p w14:paraId="0F10D875">
            <w:pPr>
              <w:widowControl w:val="0"/>
              <w:spacing w:line="240" w:lineRule="auto"/>
              <w:ind w:left="0"/>
              <w:jc w:val="both"/>
            </w:pPr>
            <w:r>
              <w:t>13</w:t>
            </w:r>
          </w:p>
          <w:p w14:paraId="112BFD68">
            <w:pPr>
              <w:widowControl w:val="0"/>
              <w:spacing w:line="240" w:lineRule="auto"/>
              <w:ind w:left="0"/>
              <w:jc w:val="both"/>
            </w:pPr>
            <w:r>
              <w:t>12</w:t>
            </w:r>
          </w:p>
          <w:p w14:paraId="130A5005">
            <w:pPr>
              <w:widowControl w:val="0"/>
              <w:spacing w:line="240" w:lineRule="auto"/>
              <w:ind w:left="0"/>
              <w:jc w:val="both"/>
            </w:pPr>
            <w:r>
              <w:t>13</w:t>
            </w:r>
          </w:p>
          <w:p w14:paraId="35DC6077">
            <w:pPr>
              <w:widowControl w:val="0"/>
              <w:spacing w:line="240" w:lineRule="auto"/>
              <w:ind w:left="0"/>
              <w:jc w:val="both"/>
            </w:pPr>
            <w:r>
              <w:t>14</w:t>
            </w:r>
          </w:p>
          <w:p w14:paraId="7ED1B32D">
            <w:pPr>
              <w:widowControl w:val="0"/>
              <w:spacing w:line="240" w:lineRule="auto"/>
              <w:ind w:left="0"/>
              <w:jc w:val="both"/>
            </w:pPr>
            <w:r>
              <w:t>15</w:t>
            </w:r>
          </w:p>
          <w:p w14:paraId="6425F4DB">
            <w:pPr>
              <w:widowControl w:val="0"/>
              <w:spacing w:line="240" w:lineRule="auto"/>
              <w:ind w:left="0"/>
              <w:jc w:val="both"/>
            </w:pPr>
            <w:r>
              <w:t>16</w:t>
            </w:r>
          </w:p>
          <w:p w14:paraId="598EB79F">
            <w:pPr>
              <w:widowControl w:val="0"/>
              <w:spacing w:line="240" w:lineRule="auto"/>
              <w:ind w:left="0"/>
              <w:jc w:val="both"/>
            </w:pPr>
            <w:r>
              <w:t>13</w:t>
            </w:r>
          </w:p>
          <w:p w14:paraId="0B10F6AA">
            <w:pPr>
              <w:widowControl w:val="0"/>
              <w:spacing w:line="240" w:lineRule="auto"/>
              <w:ind w:left="0"/>
              <w:jc w:val="both"/>
            </w:pPr>
            <w:r>
              <w:t>14</w:t>
            </w:r>
          </w:p>
          <w:p w14:paraId="503F8476">
            <w:pPr>
              <w:widowControl w:val="0"/>
              <w:spacing w:line="240" w:lineRule="auto"/>
              <w:ind w:left="0"/>
              <w:jc w:val="both"/>
            </w:pPr>
            <w:r>
              <w:t>15</w:t>
            </w:r>
          </w:p>
          <w:p w14:paraId="53663D9D">
            <w:pPr>
              <w:widowControl w:val="0"/>
              <w:spacing w:line="240" w:lineRule="auto"/>
              <w:ind w:left="0"/>
              <w:jc w:val="both"/>
            </w:pPr>
            <w:r>
              <w:t>16</w:t>
            </w:r>
          </w:p>
          <w:p w14:paraId="03270F91">
            <w:pPr>
              <w:widowControl w:val="0"/>
              <w:spacing w:line="240" w:lineRule="auto"/>
              <w:ind w:left="0"/>
              <w:jc w:val="both"/>
            </w:pPr>
            <w:r>
              <w:t>17</w:t>
            </w:r>
          </w:p>
          <w:p w14:paraId="16240313">
            <w:pPr>
              <w:widowControl w:val="0"/>
              <w:spacing w:line="240" w:lineRule="auto"/>
              <w:ind w:left="0"/>
              <w:jc w:val="both"/>
            </w:pPr>
            <w:r>
              <w:t>14</w:t>
            </w:r>
          </w:p>
          <w:p w14:paraId="7B6E276B">
            <w:pPr>
              <w:widowControl w:val="0"/>
              <w:spacing w:line="240" w:lineRule="auto"/>
              <w:ind w:left="0"/>
              <w:jc w:val="both"/>
            </w:pPr>
            <w:r>
              <w:t>15</w:t>
            </w:r>
          </w:p>
          <w:p w14:paraId="6DBA06CC">
            <w:pPr>
              <w:widowControl w:val="0"/>
              <w:spacing w:line="240" w:lineRule="auto"/>
              <w:ind w:left="0"/>
              <w:jc w:val="both"/>
            </w:pPr>
            <w:r>
              <w:t>16</w:t>
            </w:r>
          </w:p>
          <w:p w14:paraId="5820C5CB">
            <w:pPr>
              <w:widowControl w:val="0"/>
              <w:spacing w:line="240" w:lineRule="auto"/>
              <w:ind w:left="0"/>
              <w:jc w:val="both"/>
            </w:pPr>
            <w:r>
              <w:t>17</w:t>
            </w:r>
          </w:p>
          <w:p w14:paraId="033DEA5F">
            <w:pPr>
              <w:widowControl w:val="0"/>
              <w:spacing w:line="240" w:lineRule="auto"/>
              <w:ind w:left="0"/>
              <w:jc w:val="both"/>
            </w:pPr>
            <w:r>
              <w:t>18</w:t>
            </w:r>
          </w:p>
          <w:p w14:paraId="00F53E14">
            <w:pPr>
              <w:widowControl w:val="0"/>
              <w:spacing w:line="240" w:lineRule="auto"/>
              <w:ind w:left="0"/>
              <w:jc w:val="both"/>
            </w:pPr>
            <w:r>
              <w:t>16</w:t>
            </w:r>
          </w:p>
          <w:p w14:paraId="04C754B8">
            <w:pPr>
              <w:widowControl w:val="0"/>
              <w:spacing w:line="240" w:lineRule="auto"/>
              <w:ind w:left="0"/>
              <w:jc w:val="both"/>
            </w:pPr>
            <w:r>
              <w:t>17</w:t>
            </w:r>
          </w:p>
          <w:p w14:paraId="55C799AE">
            <w:pPr>
              <w:widowControl w:val="0"/>
              <w:spacing w:line="240" w:lineRule="auto"/>
              <w:ind w:left="0"/>
              <w:jc w:val="both"/>
            </w:pPr>
            <w:r>
              <w:t>18</w:t>
            </w:r>
          </w:p>
          <w:p w14:paraId="05832BF0">
            <w:pPr>
              <w:widowControl w:val="0"/>
              <w:spacing w:line="240" w:lineRule="auto"/>
              <w:ind w:left="0"/>
              <w:jc w:val="both"/>
            </w:pPr>
            <w:r>
              <w:t>19</w:t>
            </w:r>
          </w:p>
          <w:p w14:paraId="62ECEEEC">
            <w:pPr>
              <w:widowControl w:val="0"/>
              <w:spacing w:line="240" w:lineRule="auto"/>
              <w:ind w:left="0"/>
              <w:jc w:val="both"/>
            </w:pPr>
            <w:r>
              <w:t>20</w:t>
            </w:r>
          </w:p>
          <w:p w14:paraId="676BF993">
            <w:pPr>
              <w:widowControl w:val="0"/>
              <w:spacing w:line="240" w:lineRule="auto"/>
              <w:ind w:left="0"/>
              <w:jc w:val="both"/>
            </w:pPr>
            <w:r>
              <w:t>18</w:t>
            </w:r>
          </w:p>
          <w:p w14:paraId="679744EA">
            <w:pPr>
              <w:widowControl w:val="0"/>
              <w:spacing w:line="240" w:lineRule="auto"/>
              <w:ind w:left="0"/>
              <w:jc w:val="both"/>
            </w:pPr>
            <w:r>
              <w:t>19</w:t>
            </w:r>
          </w:p>
          <w:p w14:paraId="49CF0E25">
            <w:pPr>
              <w:widowControl w:val="0"/>
              <w:spacing w:line="240" w:lineRule="auto"/>
              <w:ind w:left="0"/>
              <w:jc w:val="both"/>
            </w:pPr>
            <w:r>
              <w:t>20</w:t>
            </w:r>
          </w:p>
          <w:p w14:paraId="7ED06539">
            <w:pPr>
              <w:widowControl w:val="0"/>
              <w:spacing w:line="240" w:lineRule="auto"/>
              <w:ind w:left="0"/>
              <w:jc w:val="both"/>
            </w:pPr>
            <w:r>
              <w:t>20</w:t>
            </w:r>
          </w:p>
          <w:p w14:paraId="3B01C2AC">
            <w:pPr>
              <w:widowControl w:val="0"/>
              <w:spacing w:line="240" w:lineRule="auto"/>
              <w:ind w:left="0"/>
              <w:jc w:val="both"/>
            </w:pPr>
            <w:r>
              <w:t>20</w:t>
            </w:r>
          </w:p>
          <w:p w14:paraId="1D8625F5">
            <w:pPr>
              <w:widowControl w:val="0"/>
              <w:spacing w:line="240" w:lineRule="auto"/>
              <w:ind w:left="0"/>
              <w:jc w:val="both"/>
            </w:pPr>
            <w:r>
              <w:t>20</w:t>
            </w:r>
          </w:p>
        </w:tc>
        <w:tc>
          <w:tcPr>
            <w:tcW w:w="765" w:type="dxa"/>
          </w:tcPr>
          <w:p w14:paraId="0BE60E98">
            <w:pPr>
              <w:widowControl w:val="0"/>
              <w:spacing w:line="240" w:lineRule="auto"/>
              <w:ind w:left="0"/>
              <w:jc w:val="both"/>
            </w:pPr>
            <w:r>
              <w:t>5</w:t>
            </w:r>
          </w:p>
          <w:p w14:paraId="73336FD8">
            <w:pPr>
              <w:widowControl w:val="0"/>
              <w:spacing w:line="240" w:lineRule="auto"/>
              <w:ind w:left="0"/>
              <w:jc w:val="both"/>
            </w:pPr>
            <w:r>
              <w:t>5</w:t>
            </w:r>
          </w:p>
          <w:p w14:paraId="547540C5">
            <w:pPr>
              <w:widowControl w:val="0"/>
              <w:spacing w:line="240" w:lineRule="auto"/>
              <w:ind w:left="0"/>
              <w:jc w:val="both"/>
            </w:pPr>
            <w:r>
              <w:t>7</w:t>
            </w:r>
          </w:p>
          <w:p w14:paraId="4515ACF9">
            <w:pPr>
              <w:widowControl w:val="0"/>
              <w:spacing w:line="240" w:lineRule="auto"/>
              <w:ind w:left="0"/>
              <w:jc w:val="both"/>
            </w:pPr>
            <w:r>
              <w:t>7</w:t>
            </w:r>
          </w:p>
          <w:p w14:paraId="18CF4EEC">
            <w:pPr>
              <w:widowControl w:val="0"/>
              <w:spacing w:line="240" w:lineRule="auto"/>
              <w:ind w:left="0"/>
              <w:jc w:val="both"/>
            </w:pPr>
            <w:r>
              <w:t>7</w:t>
            </w:r>
          </w:p>
          <w:p w14:paraId="75299F6F">
            <w:pPr>
              <w:widowControl w:val="0"/>
              <w:spacing w:line="240" w:lineRule="auto"/>
              <w:ind w:left="0"/>
              <w:jc w:val="both"/>
            </w:pPr>
            <w:r>
              <w:t>7</w:t>
            </w:r>
          </w:p>
          <w:p w14:paraId="45632290">
            <w:pPr>
              <w:widowControl w:val="0"/>
              <w:spacing w:line="240" w:lineRule="auto"/>
              <w:ind w:left="0"/>
              <w:jc w:val="both"/>
            </w:pPr>
            <w:r>
              <w:t>7</w:t>
            </w:r>
          </w:p>
          <w:p w14:paraId="2CCE894B">
            <w:pPr>
              <w:widowControl w:val="0"/>
              <w:spacing w:line="240" w:lineRule="auto"/>
              <w:ind w:left="0"/>
              <w:jc w:val="both"/>
            </w:pPr>
            <w:r>
              <w:t>8</w:t>
            </w:r>
          </w:p>
          <w:p w14:paraId="0B2838DB">
            <w:pPr>
              <w:widowControl w:val="0"/>
              <w:spacing w:line="240" w:lineRule="auto"/>
              <w:ind w:left="0"/>
              <w:jc w:val="both"/>
            </w:pPr>
            <w:r>
              <w:t>8</w:t>
            </w:r>
          </w:p>
          <w:p w14:paraId="0A9385A3">
            <w:pPr>
              <w:widowControl w:val="0"/>
              <w:spacing w:line="240" w:lineRule="auto"/>
              <w:ind w:left="0"/>
              <w:jc w:val="both"/>
            </w:pPr>
            <w:r>
              <w:t>8</w:t>
            </w:r>
          </w:p>
          <w:p w14:paraId="0421BF21">
            <w:pPr>
              <w:widowControl w:val="0"/>
              <w:spacing w:line="240" w:lineRule="auto"/>
              <w:ind w:left="0"/>
              <w:jc w:val="both"/>
            </w:pPr>
            <w:r>
              <w:t>8</w:t>
            </w:r>
          </w:p>
          <w:p w14:paraId="3BAEC689">
            <w:pPr>
              <w:widowControl w:val="0"/>
              <w:spacing w:line="240" w:lineRule="auto"/>
              <w:ind w:left="0"/>
              <w:jc w:val="both"/>
            </w:pPr>
            <w:r>
              <w:t>8</w:t>
            </w:r>
          </w:p>
          <w:p w14:paraId="3F828E8E">
            <w:pPr>
              <w:widowControl w:val="0"/>
              <w:spacing w:line="240" w:lineRule="auto"/>
              <w:ind w:left="0"/>
              <w:jc w:val="both"/>
            </w:pPr>
            <w:r>
              <w:t>9</w:t>
            </w:r>
          </w:p>
          <w:p w14:paraId="3D67D129">
            <w:pPr>
              <w:widowControl w:val="0"/>
              <w:spacing w:line="240" w:lineRule="auto"/>
              <w:ind w:left="0"/>
              <w:jc w:val="both"/>
            </w:pPr>
            <w:r>
              <w:t>9</w:t>
            </w:r>
          </w:p>
          <w:p w14:paraId="73B567B2">
            <w:pPr>
              <w:widowControl w:val="0"/>
              <w:spacing w:line="240" w:lineRule="auto"/>
              <w:ind w:left="0"/>
              <w:jc w:val="both"/>
            </w:pPr>
            <w:r>
              <w:t>9</w:t>
            </w:r>
          </w:p>
          <w:p w14:paraId="78DF9E4A">
            <w:pPr>
              <w:widowControl w:val="0"/>
              <w:spacing w:line="240" w:lineRule="auto"/>
              <w:ind w:left="0"/>
              <w:jc w:val="both"/>
            </w:pPr>
            <w:r>
              <w:t>9</w:t>
            </w:r>
          </w:p>
          <w:p w14:paraId="151189D8">
            <w:pPr>
              <w:widowControl w:val="0"/>
              <w:spacing w:line="240" w:lineRule="auto"/>
              <w:ind w:left="0"/>
              <w:jc w:val="both"/>
            </w:pPr>
            <w:r>
              <w:t>9</w:t>
            </w:r>
          </w:p>
          <w:p w14:paraId="40F108C2">
            <w:pPr>
              <w:widowControl w:val="0"/>
              <w:spacing w:line="240" w:lineRule="auto"/>
              <w:ind w:left="0"/>
              <w:jc w:val="both"/>
            </w:pPr>
            <w:r>
              <w:t>11</w:t>
            </w:r>
          </w:p>
          <w:p w14:paraId="368D9162">
            <w:pPr>
              <w:widowControl w:val="0"/>
              <w:spacing w:line="240" w:lineRule="auto"/>
              <w:ind w:left="0"/>
              <w:jc w:val="both"/>
            </w:pPr>
            <w:r>
              <w:t>11</w:t>
            </w:r>
          </w:p>
          <w:p w14:paraId="60734678">
            <w:pPr>
              <w:widowControl w:val="0"/>
              <w:spacing w:line="240" w:lineRule="auto"/>
              <w:ind w:left="0"/>
              <w:jc w:val="both"/>
            </w:pPr>
            <w:r>
              <w:t>11</w:t>
            </w:r>
          </w:p>
          <w:p w14:paraId="510B2763">
            <w:pPr>
              <w:widowControl w:val="0"/>
              <w:spacing w:line="240" w:lineRule="auto"/>
              <w:ind w:left="0"/>
              <w:jc w:val="both"/>
            </w:pPr>
            <w:r>
              <w:t>11</w:t>
            </w:r>
          </w:p>
          <w:p w14:paraId="5987DF79">
            <w:pPr>
              <w:widowControl w:val="0"/>
              <w:spacing w:line="240" w:lineRule="auto"/>
              <w:ind w:left="0"/>
              <w:jc w:val="both"/>
            </w:pPr>
            <w:r>
              <w:t>11</w:t>
            </w:r>
          </w:p>
          <w:p w14:paraId="12DA3865">
            <w:pPr>
              <w:widowControl w:val="0"/>
              <w:spacing w:line="240" w:lineRule="auto"/>
              <w:ind w:left="0"/>
              <w:jc w:val="both"/>
            </w:pPr>
            <w:r>
              <w:t>13</w:t>
            </w:r>
          </w:p>
          <w:p w14:paraId="59206C00">
            <w:pPr>
              <w:widowControl w:val="0"/>
              <w:spacing w:line="240" w:lineRule="auto"/>
              <w:ind w:left="0"/>
              <w:jc w:val="both"/>
            </w:pPr>
            <w:r>
              <w:t>13</w:t>
            </w:r>
          </w:p>
          <w:p w14:paraId="44BFFC60">
            <w:pPr>
              <w:widowControl w:val="0"/>
              <w:spacing w:line="240" w:lineRule="auto"/>
              <w:ind w:left="0"/>
              <w:jc w:val="both"/>
            </w:pPr>
            <w:r>
              <w:t>13</w:t>
            </w:r>
          </w:p>
          <w:p w14:paraId="423AA2E3">
            <w:pPr>
              <w:widowControl w:val="0"/>
              <w:spacing w:line="240" w:lineRule="auto"/>
              <w:ind w:left="0"/>
              <w:jc w:val="both"/>
            </w:pPr>
            <w:r>
              <w:t>12</w:t>
            </w:r>
          </w:p>
          <w:p w14:paraId="3350A085">
            <w:pPr>
              <w:widowControl w:val="0"/>
              <w:spacing w:line="240" w:lineRule="auto"/>
              <w:ind w:left="0"/>
              <w:jc w:val="both"/>
            </w:pPr>
            <w:r>
              <w:t>11</w:t>
            </w:r>
          </w:p>
          <w:p w14:paraId="1E26A88F">
            <w:pPr>
              <w:widowControl w:val="0"/>
              <w:spacing w:line="240" w:lineRule="auto"/>
              <w:ind w:left="0"/>
              <w:jc w:val="both"/>
            </w:pPr>
            <w:r>
              <w:t>12</w:t>
            </w:r>
          </w:p>
        </w:tc>
        <w:tc>
          <w:tcPr>
            <w:tcW w:w="765" w:type="dxa"/>
          </w:tcPr>
          <w:p w14:paraId="19993ED9">
            <w:pPr>
              <w:widowControl w:val="0"/>
              <w:spacing w:line="240" w:lineRule="auto"/>
              <w:ind w:left="0"/>
              <w:jc w:val="both"/>
            </w:pPr>
            <w:r>
              <w:t>57.</w:t>
            </w:r>
          </w:p>
          <w:p w14:paraId="3B1784F2">
            <w:pPr>
              <w:widowControl w:val="0"/>
              <w:spacing w:line="240" w:lineRule="auto"/>
              <w:ind w:left="0"/>
              <w:jc w:val="both"/>
            </w:pPr>
            <w:r>
              <w:t>58.</w:t>
            </w:r>
          </w:p>
          <w:p w14:paraId="6A7089B2">
            <w:pPr>
              <w:widowControl w:val="0"/>
              <w:spacing w:line="240" w:lineRule="auto"/>
              <w:ind w:left="0"/>
              <w:jc w:val="both"/>
            </w:pPr>
            <w:r>
              <w:t>59.</w:t>
            </w:r>
          </w:p>
          <w:p w14:paraId="04BAFBE7">
            <w:pPr>
              <w:widowControl w:val="0"/>
              <w:spacing w:line="240" w:lineRule="auto"/>
              <w:ind w:left="0"/>
              <w:jc w:val="both"/>
            </w:pPr>
            <w:r>
              <w:t>60.</w:t>
            </w:r>
          </w:p>
          <w:p w14:paraId="42DA7069">
            <w:pPr>
              <w:widowControl w:val="0"/>
              <w:spacing w:line="240" w:lineRule="auto"/>
              <w:ind w:left="0"/>
              <w:jc w:val="both"/>
            </w:pPr>
            <w:r>
              <w:t>61.</w:t>
            </w:r>
          </w:p>
          <w:p w14:paraId="08365E00">
            <w:pPr>
              <w:widowControl w:val="0"/>
              <w:spacing w:line="240" w:lineRule="auto"/>
              <w:ind w:left="0"/>
              <w:jc w:val="both"/>
            </w:pPr>
            <w:r>
              <w:t>62.</w:t>
            </w:r>
          </w:p>
          <w:p w14:paraId="2FDBA62C">
            <w:pPr>
              <w:widowControl w:val="0"/>
              <w:spacing w:line="240" w:lineRule="auto"/>
              <w:ind w:left="0"/>
              <w:jc w:val="both"/>
            </w:pPr>
            <w:r>
              <w:t>63.</w:t>
            </w:r>
          </w:p>
          <w:p w14:paraId="5C940FA1">
            <w:pPr>
              <w:widowControl w:val="0"/>
              <w:spacing w:line="240" w:lineRule="auto"/>
              <w:ind w:left="0"/>
              <w:jc w:val="both"/>
            </w:pPr>
            <w:r>
              <w:t>64.</w:t>
            </w:r>
          </w:p>
          <w:p w14:paraId="1AB85640">
            <w:pPr>
              <w:widowControl w:val="0"/>
              <w:spacing w:line="240" w:lineRule="auto"/>
              <w:ind w:left="0"/>
              <w:jc w:val="both"/>
            </w:pPr>
            <w:r>
              <w:t>65.</w:t>
            </w:r>
          </w:p>
          <w:p w14:paraId="110B957E">
            <w:pPr>
              <w:widowControl w:val="0"/>
              <w:spacing w:line="240" w:lineRule="auto"/>
              <w:ind w:left="0"/>
              <w:jc w:val="both"/>
            </w:pPr>
            <w:r>
              <w:t>66.</w:t>
            </w:r>
          </w:p>
          <w:p w14:paraId="39504274">
            <w:pPr>
              <w:widowControl w:val="0"/>
              <w:spacing w:line="240" w:lineRule="auto"/>
              <w:ind w:left="0"/>
              <w:jc w:val="both"/>
            </w:pPr>
            <w:r>
              <w:t>67.</w:t>
            </w:r>
          </w:p>
          <w:p w14:paraId="58D5F62F">
            <w:pPr>
              <w:widowControl w:val="0"/>
              <w:spacing w:line="240" w:lineRule="auto"/>
              <w:ind w:left="0"/>
              <w:jc w:val="both"/>
            </w:pPr>
            <w:r>
              <w:t>68.</w:t>
            </w:r>
          </w:p>
          <w:p w14:paraId="516682DE">
            <w:pPr>
              <w:widowControl w:val="0"/>
              <w:spacing w:line="240" w:lineRule="auto"/>
              <w:ind w:left="0"/>
              <w:jc w:val="both"/>
            </w:pPr>
            <w:r>
              <w:t>69.</w:t>
            </w:r>
          </w:p>
          <w:p w14:paraId="7D3E8DFB">
            <w:pPr>
              <w:widowControl w:val="0"/>
              <w:spacing w:line="240" w:lineRule="auto"/>
              <w:ind w:left="0"/>
              <w:jc w:val="both"/>
            </w:pPr>
            <w:r>
              <w:t>70.</w:t>
            </w:r>
          </w:p>
          <w:p w14:paraId="3785DE80">
            <w:pPr>
              <w:widowControl w:val="0"/>
              <w:spacing w:line="240" w:lineRule="auto"/>
              <w:ind w:left="0"/>
              <w:jc w:val="both"/>
            </w:pPr>
            <w:r>
              <w:t>71.</w:t>
            </w:r>
          </w:p>
          <w:p w14:paraId="3A457F91">
            <w:pPr>
              <w:widowControl w:val="0"/>
              <w:spacing w:line="240" w:lineRule="auto"/>
              <w:ind w:left="0"/>
              <w:jc w:val="both"/>
            </w:pPr>
            <w:r>
              <w:t>72.</w:t>
            </w:r>
          </w:p>
          <w:p w14:paraId="364E2337">
            <w:pPr>
              <w:widowControl w:val="0"/>
              <w:spacing w:line="240" w:lineRule="auto"/>
              <w:ind w:left="0"/>
              <w:jc w:val="both"/>
            </w:pPr>
            <w:r>
              <w:t>73.</w:t>
            </w:r>
          </w:p>
          <w:p w14:paraId="33819E44">
            <w:pPr>
              <w:widowControl w:val="0"/>
              <w:spacing w:line="240" w:lineRule="auto"/>
              <w:ind w:left="0"/>
              <w:jc w:val="both"/>
            </w:pPr>
            <w:r>
              <w:t>74.</w:t>
            </w:r>
          </w:p>
          <w:p w14:paraId="24CBC25C">
            <w:pPr>
              <w:widowControl w:val="0"/>
              <w:spacing w:line="240" w:lineRule="auto"/>
              <w:ind w:left="0"/>
              <w:jc w:val="both"/>
            </w:pPr>
            <w:r>
              <w:t>75.</w:t>
            </w:r>
          </w:p>
          <w:p w14:paraId="73E1C390">
            <w:pPr>
              <w:widowControl w:val="0"/>
              <w:spacing w:line="240" w:lineRule="auto"/>
              <w:ind w:left="0"/>
              <w:jc w:val="both"/>
            </w:pPr>
            <w:r>
              <w:t>76.</w:t>
            </w:r>
          </w:p>
          <w:p w14:paraId="400A3DF2">
            <w:pPr>
              <w:widowControl w:val="0"/>
              <w:spacing w:line="240" w:lineRule="auto"/>
              <w:ind w:left="0"/>
              <w:jc w:val="both"/>
            </w:pPr>
            <w:r>
              <w:t>77.</w:t>
            </w:r>
          </w:p>
          <w:p w14:paraId="1839DB72">
            <w:pPr>
              <w:widowControl w:val="0"/>
              <w:spacing w:line="240" w:lineRule="auto"/>
              <w:ind w:left="0"/>
              <w:jc w:val="both"/>
            </w:pPr>
            <w:r>
              <w:t>78.</w:t>
            </w:r>
          </w:p>
          <w:p w14:paraId="09952CE0">
            <w:pPr>
              <w:widowControl w:val="0"/>
              <w:spacing w:line="240" w:lineRule="auto"/>
              <w:ind w:left="0"/>
              <w:jc w:val="both"/>
            </w:pPr>
            <w:r>
              <w:t>79.</w:t>
            </w:r>
          </w:p>
          <w:p w14:paraId="7655FA85">
            <w:pPr>
              <w:widowControl w:val="0"/>
              <w:spacing w:line="240" w:lineRule="auto"/>
              <w:ind w:left="0"/>
              <w:jc w:val="both"/>
            </w:pPr>
            <w:r>
              <w:t>80.</w:t>
            </w:r>
          </w:p>
          <w:p w14:paraId="6A4CF47F">
            <w:pPr>
              <w:widowControl w:val="0"/>
              <w:spacing w:line="240" w:lineRule="auto"/>
              <w:ind w:left="0"/>
              <w:jc w:val="both"/>
            </w:pPr>
            <w:r>
              <w:t>81.</w:t>
            </w:r>
          </w:p>
          <w:p w14:paraId="0DED08AC">
            <w:pPr>
              <w:widowControl w:val="0"/>
              <w:spacing w:line="240" w:lineRule="auto"/>
              <w:ind w:left="0"/>
              <w:jc w:val="both"/>
            </w:pPr>
            <w:r>
              <w:t>82.</w:t>
            </w:r>
          </w:p>
          <w:p w14:paraId="2FE29568">
            <w:pPr>
              <w:widowControl w:val="0"/>
              <w:spacing w:line="240" w:lineRule="auto"/>
              <w:ind w:left="0"/>
              <w:jc w:val="both"/>
            </w:pPr>
            <w:r>
              <w:t>83.</w:t>
            </w:r>
          </w:p>
          <w:p w14:paraId="1BCE760D">
            <w:pPr>
              <w:widowControl w:val="0"/>
              <w:spacing w:line="240" w:lineRule="auto"/>
              <w:ind w:left="0"/>
              <w:jc w:val="both"/>
            </w:pPr>
            <w:r>
              <w:t>84.</w:t>
            </w:r>
          </w:p>
        </w:tc>
        <w:tc>
          <w:tcPr>
            <w:tcW w:w="765" w:type="dxa"/>
          </w:tcPr>
          <w:p w14:paraId="675F1C30">
            <w:pPr>
              <w:widowControl w:val="0"/>
              <w:spacing w:line="240" w:lineRule="auto"/>
              <w:ind w:left="0"/>
              <w:jc w:val="both"/>
            </w:pPr>
            <w:r>
              <w:t>9</w:t>
            </w:r>
          </w:p>
          <w:p w14:paraId="4ED0EC02">
            <w:pPr>
              <w:widowControl w:val="0"/>
              <w:spacing w:line="240" w:lineRule="auto"/>
              <w:ind w:left="0"/>
              <w:jc w:val="both"/>
            </w:pPr>
            <w:r>
              <w:t>7</w:t>
            </w:r>
          </w:p>
          <w:p w14:paraId="2FDB40C5">
            <w:pPr>
              <w:widowControl w:val="0"/>
              <w:spacing w:line="240" w:lineRule="auto"/>
              <w:ind w:left="0"/>
              <w:jc w:val="both"/>
            </w:pPr>
            <w:r>
              <w:t>8</w:t>
            </w:r>
          </w:p>
          <w:p w14:paraId="363D8EC4">
            <w:pPr>
              <w:widowControl w:val="0"/>
              <w:spacing w:line="240" w:lineRule="auto"/>
              <w:ind w:left="0"/>
              <w:jc w:val="both"/>
            </w:pPr>
            <w:r>
              <w:t>9</w:t>
            </w:r>
          </w:p>
          <w:p w14:paraId="44ACF26E">
            <w:pPr>
              <w:widowControl w:val="0"/>
              <w:spacing w:line="240" w:lineRule="auto"/>
              <w:ind w:left="0"/>
              <w:jc w:val="both"/>
            </w:pPr>
            <w:r>
              <w:t>5</w:t>
            </w:r>
          </w:p>
          <w:p w14:paraId="0C582053">
            <w:pPr>
              <w:widowControl w:val="0"/>
              <w:spacing w:line="240" w:lineRule="auto"/>
              <w:ind w:left="0"/>
              <w:jc w:val="both"/>
            </w:pPr>
            <w:r>
              <w:t>6</w:t>
            </w:r>
          </w:p>
          <w:p w14:paraId="020D948C">
            <w:pPr>
              <w:widowControl w:val="0"/>
              <w:spacing w:line="240" w:lineRule="auto"/>
              <w:ind w:left="0"/>
              <w:jc w:val="both"/>
            </w:pPr>
            <w:r>
              <w:t>7</w:t>
            </w:r>
          </w:p>
          <w:p w14:paraId="5CA24B85">
            <w:pPr>
              <w:widowControl w:val="0"/>
              <w:spacing w:line="240" w:lineRule="auto"/>
              <w:ind w:left="0"/>
              <w:jc w:val="both"/>
            </w:pPr>
            <w:r>
              <w:t>8</w:t>
            </w:r>
          </w:p>
          <w:p w14:paraId="74711392">
            <w:pPr>
              <w:widowControl w:val="0"/>
              <w:spacing w:line="240" w:lineRule="auto"/>
              <w:ind w:left="0"/>
              <w:jc w:val="both"/>
            </w:pPr>
            <w:r>
              <w:t>9</w:t>
            </w:r>
          </w:p>
          <w:p w14:paraId="52A7587C">
            <w:pPr>
              <w:widowControl w:val="0"/>
              <w:spacing w:line="240" w:lineRule="auto"/>
              <w:ind w:left="0"/>
              <w:jc w:val="both"/>
            </w:pPr>
            <w:r>
              <w:t>5</w:t>
            </w:r>
          </w:p>
          <w:p w14:paraId="1B2F5A6E">
            <w:pPr>
              <w:widowControl w:val="0"/>
              <w:spacing w:line="240" w:lineRule="auto"/>
              <w:ind w:left="0"/>
              <w:jc w:val="both"/>
            </w:pPr>
            <w:r>
              <w:t>6</w:t>
            </w:r>
          </w:p>
          <w:p w14:paraId="3C08A825">
            <w:pPr>
              <w:widowControl w:val="0"/>
              <w:spacing w:line="240" w:lineRule="auto"/>
              <w:ind w:left="0"/>
              <w:jc w:val="both"/>
            </w:pPr>
            <w:r>
              <w:t>7</w:t>
            </w:r>
          </w:p>
          <w:p w14:paraId="0C1B0547">
            <w:pPr>
              <w:widowControl w:val="0"/>
              <w:spacing w:line="240" w:lineRule="auto"/>
              <w:ind w:left="0"/>
              <w:jc w:val="both"/>
            </w:pPr>
            <w:r>
              <w:t>8</w:t>
            </w:r>
          </w:p>
          <w:p w14:paraId="549972D9">
            <w:pPr>
              <w:widowControl w:val="0"/>
              <w:spacing w:line="240" w:lineRule="auto"/>
              <w:ind w:left="0"/>
              <w:jc w:val="both"/>
            </w:pPr>
            <w:r>
              <w:t>9</w:t>
            </w:r>
          </w:p>
          <w:p w14:paraId="79A1493A">
            <w:pPr>
              <w:widowControl w:val="0"/>
              <w:spacing w:line="240" w:lineRule="auto"/>
              <w:ind w:left="0"/>
              <w:jc w:val="both"/>
            </w:pPr>
            <w:r>
              <w:t>5</w:t>
            </w:r>
          </w:p>
          <w:p w14:paraId="71EDE546">
            <w:pPr>
              <w:widowControl w:val="0"/>
              <w:spacing w:line="240" w:lineRule="auto"/>
              <w:ind w:left="0"/>
              <w:jc w:val="both"/>
            </w:pPr>
            <w:r>
              <w:t>6</w:t>
            </w:r>
          </w:p>
          <w:p w14:paraId="168CC529">
            <w:pPr>
              <w:widowControl w:val="0"/>
              <w:spacing w:line="240" w:lineRule="auto"/>
              <w:ind w:left="0"/>
              <w:jc w:val="both"/>
            </w:pPr>
            <w:r>
              <w:t>7</w:t>
            </w:r>
          </w:p>
          <w:p w14:paraId="5765B4EB">
            <w:pPr>
              <w:widowControl w:val="0"/>
              <w:spacing w:line="240" w:lineRule="auto"/>
              <w:ind w:left="0"/>
              <w:jc w:val="both"/>
            </w:pPr>
            <w:r>
              <w:t>8</w:t>
            </w:r>
          </w:p>
          <w:p w14:paraId="3C8329CC">
            <w:pPr>
              <w:widowControl w:val="0"/>
              <w:spacing w:line="240" w:lineRule="auto"/>
              <w:ind w:left="0"/>
              <w:jc w:val="both"/>
            </w:pPr>
            <w:r>
              <w:t>9</w:t>
            </w:r>
          </w:p>
          <w:p w14:paraId="3AA213A3">
            <w:pPr>
              <w:widowControl w:val="0"/>
              <w:spacing w:line="240" w:lineRule="auto"/>
              <w:ind w:left="0"/>
              <w:jc w:val="both"/>
            </w:pPr>
            <w:r>
              <w:t>5</w:t>
            </w:r>
          </w:p>
          <w:p w14:paraId="0B98D640">
            <w:pPr>
              <w:widowControl w:val="0"/>
              <w:spacing w:line="240" w:lineRule="auto"/>
              <w:ind w:left="0"/>
              <w:jc w:val="both"/>
            </w:pPr>
            <w:r>
              <w:t>6</w:t>
            </w:r>
          </w:p>
          <w:p w14:paraId="456A17EA">
            <w:pPr>
              <w:widowControl w:val="0"/>
              <w:spacing w:line="240" w:lineRule="auto"/>
              <w:ind w:left="0"/>
              <w:jc w:val="both"/>
            </w:pPr>
            <w:r>
              <w:t>7</w:t>
            </w:r>
          </w:p>
          <w:p w14:paraId="1CB1EA7C">
            <w:pPr>
              <w:widowControl w:val="0"/>
              <w:spacing w:line="240" w:lineRule="auto"/>
              <w:ind w:left="0"/>
              <w:jc w:val="both"/>
            </w:pPr>
            <w:r>
              <w:t>8</w:t>
            </w:r>
          </w:p>
          <w:p w14:paraId="63A83BC5">
            <w:pPr>
              <w:widowControl w:val="0"/>
              <w:spacing w:line="240" w:lineRule="auto"/>
              <w:ind w:left="0"/>
              <w:jc w:val="both"/>
            </w:pPr>
            <w:r>
              <w:t>9</w:t>
            </w:r>
          </w:p>
          <w:p w14:paraId="2F2E781F">
            <w:pPr>
              <w:widowControl w:val="0"/>
              <w:spacing w:line="240" w:lineRule="auto"/>
              <w:ind w:left="0"/>
              <w:jc w:val="both"/>
            </w:pPr>
            <w:r>
              <w:t>8</w:t>
            </w:r>
          </w:p>
          <w:p w14:paraId="7D75F4BA">
            <w:pPr>
              <w:widowControl w:val="0"/>
              <w:spacing w:line="240" w:lineRule="auto"/>
              <w:ind w:left="0"/>
              <w:jc w:val="both"/>
            </w:pPr>
            <w:r>
              <w:t>7</w:t>
            </w:r>
          </w:p>
          <w:p w14:paraId="31CC2E3B">
            <w:pPr>
              <w:widowControl w:val="0"/>
              <w:spacing w:line="240" w:lineRule="auto"/>
              <w:ind w:left="0"/>
              <w:jc w:val="both"/>
            </w:pPr>
            <w:r>
              <w:t>6</w:t>
            </w:r>
          </w:p>
          <w:p w14:paraId="494C3EFE">
            <w:pPr>
              <w:widowControl w:val="0"/>
              <w:spacing w:line="240" w:lineRule="auto"/>
              <w:ind w:left="0"/>
              <w:jc w:val="both"/>
            </w:pPr>
            <w:r>
              <w:t>5</w:t>
            </w:r>
          </w:p>
        </w:tc>
        <w:tc>
          <w:tcPr>
            <w:tcW w:w="765" w:type="dxa"/>
          </w:tcPr>
          <w:p w14:paraId="0A035625">
            <w:pPr>
              <w:widowControl w:val="0"/>
              <w:spacing w:line="240" w:lineRule="auto"/>
              <w:ind w:left="0"/>
              <w:jc w:val="both"/>
            </w:pPr>
            <w:r>
              <w:t>15</w:t>
            </w:r>
          </w:p>
          <w:p w14:paraId="68482809">
            <w:pPr>
              <w:widowControl w:val="0"/>
              <w:spacing w:line="240" w:lineRule="auto"/>
              <w:ind w:left="0"/>
              <w:jc w:val="both"/>
            </w:pPr>
            <w:r>
              <w:t>13</w:t>
            </w:r>
          </w:p>
          <w:p w14:paraId="60DB256F">
            <w:pPr>
              <w:widowControl w:val="0"/>
              <w:spacing w:line="240" w:lineRule="auto"/>
              <w:ind w:left="0"/>
              <w:jc w:val="both"/>
            </w:pPr>
            <w:r>
              <w:t>14</w:t>
            </w:r>
          </w:p>
          <w:p w14:paraId="55EB0796">
            <w:pPr>
              <w:widowControl w:val="0"/>
              <w:spacing w:line="240" w:lineRule="auto"/>
              <w:ind w:left="0"/>
              <w:jc w:val="both"/>
            </w:pPr>
            <w:r>
              <w:t>15</w:t>
            </w:r>
          </w:p>
          <w:p w14:paraId="7BCF8F70">
            <w:pPr>
              <w:widowControl w:val="0"/>
              <w:spacing w:line="240" w:lineRule="auto"/>
              <w:ind w:left="0"/>
              <w:jc w:val="both"/>
            </w:pPr>
            <w:r>
              <w:t>12</w:t>
            </w:r>
          </w:p>
          <w:p w14:paraId="2EEE0EBA">
            <w:pPr>
              <w:widowControl w:val="0"/>
              <w:spacing w:line="240" w:lineRule="auto"/>
              <w:ind w:left="0"/>
              <w:jc w:val="both"/>
            </w:pPr>
            <w:r>
              <w:t>13</w:t>
            </w:r>
          </w:p>
          <w:p w14:paraId="5FDD97D7">
            <w:pPr>
              <w:widowControl w:val="0"/>
              <w:spacing w:line="240" w:lineRule="auto"/>
              <w:ind w:left="0"/>
              <w:jc w:val="both"/>
            </w:pPr>
            <w:r>
              <w:t>14</w:t>
            </w:r>
          </w:p>
          <w:p w14:paraId="1B8733C3">
            <w:pPr>
              <w:widowControl w:val="0"/>
              <w:spacing w:line="240" w:lineRule="auto"/>
              <w:ind w:left="0"/>
              <w:jc w:val="both"/>
            </w:pPr>
            <w:r>
              <w:t>15</w:t>
            </w:r>
          </w:p>
          <w:p w14:paraId="5F5056A4">
            <w:pPr>
              <w:widowControl w:val="0"/>
              <w:spacing w:line="240" w:lineRule="auto"/>
              <w:ind w:left="0"/>
              <w:jc w:val="both"/>
            </w:pPr>
            <w:r>
              <w:t>16</w:t>
            </w:r>
          </w:p>
          <w:p w14:paraId="434A2A64">
            <w:pPr>
              <w:widowControl w:val="0"/>
              <w:spacing w:line="240" w:lineRule="auto"/>
              <w:ind w:left="0"/>
              <w:jc w:val="both"/>
            </w:pPr>
            <w:r>
              <w:t>14</w:t>
            </w:r>
          </w:p>
          <w:p w14:paraId="549698BA">
            <w:pPr>
              <w:widowControl w:val="0"/>
              <w:spacing w:line="240" w:lineRule="auto"/>
              <w:ind w:left="0"/>
              <w:jc w:val="both"/>
            </w:pPr>
            <w:r>
              <w:t>15</w:t>
            </w:r>
          </w:p>
          <w:p w14:paraId="0B50F75F">
            <w:pPr>
              <w:widowControl w:val="0"/>
              <w:spacing w:line="240" w:lineRule="auto"/>
              <w:ind w:left="0"/>
              <w:jc w:val="both"/>
            </w:pPr>
            <w:r>
              <w:t>16</w:t>
            </w:r>
          </w:p>
          <w:p w14:paraId="570D2401">
            <w:pPr>
              <w:widowControl w:val="0"/>
              <w:spacing w:line="240" w:lineRule="auto"/>
              <w:ind w:left="0"/>
              <w:jc w:val="both"/>
            </w:pPr>
            <w:r>
              <w:t>17</w:t>
            </w:r>
          </w:p>
          <w:p w14:paraId="0F4F4ED3">
            <w:pPr>
              <w:widowControl w:val="0"/>
              <w:spacing w:line="240" w:lineRule="auto"/>
              <w:ind w:left="0"/>
              <w:jc w:val="both"/>
            </w:pPr>
            <w:r>
              <w:t>18</w:t>
            </w:r>
          </w:p>
          <w:p w14:paraId="06F92A45">
            <w:pPr>
              <w:widowControl w:val="0"/>
              <w:spacing w:line="240" w:lineRule="auto"/>
              <w:ind w:left="0"/>
              <w:jc w:val="both"/>
            </w:pPr>
            <w:r>
              <w:t>15</w:t>
            </w:r>
          </w:p>
          <w:p w14:paraId="78F8B03F">
            <w:pPr>
              <w:widowControl w:val="0"/>
              <w:spacing w:line="240" w:lineRule="auto"/>
              <w:ind w:left="0"/>
              <w:jc w:val="both"/>
            </w:pPr>
            <w:r>
              <w:t>16</w:t>
            </w:r>
          </w:p>
          <w:p w14:paraId="0E27125B">
            <w:pPr>
              <w:widowControl w:val="0"/>
              <w:spacing w:line="240" w:lineRule="auto"/>
              <w:ind w:left="0"/>
              <w:jc w:val="both"/>
            </w:pPr>
            <w:r>
              <w:t>17</w:t>
            </w:r>
          </w:p>
          <w:p w14:paraId="053FFDD3">
            <w:pPr>
              <w:widowControl w:val="0"/>
              <w:spacing w:line="240" w:lineRule="auto"/>
              <w:ind w:left="0"/>
              <w:jc w:val="both"/>
            </w:pPr>
            <w:r>
              <w:t>18</w:t>
            </w:r>
          </w:p>
          <w:p w14:paraId="649FB7DB">
            <w:pPr>
              <w:widowControl w:val="0"/>
              <w:spacing w:line="240" w:lineRule="auto"/>
              <w:ind w:left="0"/>
              <w:jc w:val="both"/>
            </w:pPr>
            <w:r>
              <w:t>19</w:t>
            </w:r>
          </w:p>
          <w:p w14:paraId="0F60DA3B">
            <w:pPr>
              <w:widowControl w:val="0"/>
              <w:spacing w:line="240" w:lineRule="auto"/>
              <w:ind w:left="0"/>
              <w:jc w:val="both"/>
            </w:pPr>
            <w:r>
              <w:t>17</w:t>
            </w:r>
          </w:p>
          <w:p w14:paraId="7A1EEBC2">
            <w:pPr>
              <w:widowControl w:val="0"/>
              <w:spacing w:line="240" w:lineRule="auto"/>
              <w:ind w:left="0"/>
              <w:jc w:val="both"/>
            </w:pPr>
            <w:r>
              <w:t>18</w:t>
            </w:r>
          </w:p>
          <w:p w14:paraId="5AA23E96">
            <w:pPr>
              <w:widowControl w:val="0"/>
              <w:spacing w:line="240" w:lineRule="auto"/>
              <w:ind w:left="0"/>
              <w:jc w:val="both"/>
            </w:pPr>
            <w:r>
              <w:t>19</w:t>
            </w:r>
          </w:p>
          <w:p w14:paraId="5B64ED02">
            <w:pPr>
              <w:widowControl w:val="0"/>
              <w:spacing w:line="240" w:lineRule="auto"/>
              <w:ind w:left="0"/>
              <w:jc w:val="both"/>
            </w:pPr>
            <w:r>
              <w:t>20</w:t>
            </w:r>
          </w:p>
          <w:p w14:paraId="02E89A98">
            <w:pPr>
              <w:widowControl w:val="0"/>
              <w:spacing w:line="240" w:lineRule="auto"/>
              <w:ind w:left="0"/>
              <w:jc w:val="both"/>
            </w:pPr>
            <w:r>
              <w:t>20</w:t>
            </w:r>
          </w:p>
          <w:p w14:paraId="669F8841">
            <w:pPr>
              <w:widowControl w:val="0"/>
              <w:spacing w:line="240" w:lineRule="auto"/>
              <w:ind w:left="0"/>
              <w:jc w:val="both"/>
            </w:pPr>
            <w:r>
              <w:t>20</w:t>
            </w:r>
          </w:p>
          <w:p w14:paraId="6ECFF5B5">
            <w:pPr>
              <w:widowControl w:val="0"/>
              <w:spacing w:line="240" w:lineRule="auto"/>
              <w:ind w:left="0"/>
              <w:jc w:val="both"/>
            </w:pPr>
            <w:r>
              <w:t>19</w:t>
            </w:r>
          </w:p>
          <w:p w14:paraId="08A75269">
            <w:pPr>
              <w:widowControl w:val="0"/>
              <w:spacing w:line="240" w:lineRule="auto"/>
              <w:ind w:left="0"/>
              <w:jc w:val="both"/>
            </w:pPr>
            <w:r>
              <w:t>18</w:t>
            </w:r>
          </w:p>
          <w:p w14:paraId="53D87133">
            <w:pPr>
              <w:widowControl w:val="0"/>
              <w:spacing w:line="240" w:lineRule="auto"/>
              <w:ind w:left="0"/>
              <w:jc w:val="both"/>
            </w:pPr>
            <w:r>
              <w:t>17</w:t>
            </w:r>
          </w:p>
        </w:tc>
        <w:tc>
          <w:tcPr>
            <w:tcW w:w="735" w:type="dxa"/>
          </w:tcPr>
          <w:p w14:paraId="375AA4AB">
            <w:pPr>
              <w:widowControl w:val="0"/>
              <w:spacing w:line="240" w:lineRule="auto"/>
              <w:ind w:left="0"/>
              <w:jc w:val="both"/>
            </w:pPr>
            <w:r>
              <w:t xml:space="preserve"> 6</w:t>
            </w:r>
            <w:r>
              <w:br w:type="textWrapping"/>
            </w:r>
            <w:r>
              <w:t xml:space="preserve"> 6</w:t>
            </w:r>
            <w:r>
              <w:br w:type="textWrapping"/>
            </w:r>
            <w:r>
              <w:t xml:space="preserve"> 6</w:t>
            </w:r>
            <w:r>
              <w:br w:type="textWrapping"/>
            </w:r>
            <w:r>
              <w:t xml:space="preserve"> 6</w:t>
            </w:r>
            <w:r>
              <w:br w:type="textWrapping"/>
            </w:r>
            <w:r>
              <w:t xml:space="preserve"> 6</w:t>
            </w:r>
            <w:r>
              <w:br w:type="textWrapping"/>
            </w:r>
            <w:r>
              <w:t xml:space="preserve"> 7</w:t>
            </w:r>
            <w:r>
              <w:br w:type="textWrapping"/>
            </w:r>
            <w:r>
              <w:t xml:space="preserve"> 7</w:t>
            </w:r>
            <w:r>
              <w:br w:type="textWrapping"/>
            </w:r>
            <w:r>
              <w:t xml:space="preserve"> 7</w:t>
            </w:r>
            <w:r>
              <w:br w:type="textWrapping"/>
            </w:r>
            <w:r>
              <w:t xml:space="preserve"> 7</w:t>
            </w:r>
            <w:r>
              <w:br w:type="textWrapping"/>
            </w:r>
            <w:r>
              <w:t xml:space="preserve"> 7</w:t>
            </w:r>
            <w:r>
              <w:br w:type="textWrapping"/>
            </w:r>
            <w:r>
              <w:t xml:space="preserve"> 9</w:t>
            </w:r>
            <w:r>
              <w:br w:type="textWrapping"/>
            </w:r>
            <w:r>
              <w:t xml:space="preserve"> 9</w:t>
            </w:r>
            <w:r>
              <w:br w:type="textWrapping"/>
            </w:r>
            <w:r>
              <w:t xml:space="preserve"> 9</w:t>
            </w:r>
            <w:r>
              <w:br w:type="textWrapping"/>
            </w:r>
            <w:r>
              <w:t xml:space="preserve"> 9</w:t>
            </w:r>
            <w:r>
              <w:br w:type="textWrapping"/>
            </w:r>
            <w:r>
              <w:t xml:space="preserve"> 10</w:t>
            </w:r>
            <w:r>
              <w:br w:type="textWrapping"/>
            </w:r>
            <w:r>
              <w:t xml:space="preserve"> 10</w:t>
            </w:r>
            <w:r>
              <w:br w:type="textWrapping"/>
            </w:r>
            <w:r>
              <w:t xml:space="preserve"> 10</w:t>
            </w:r>
            <w:r>
              <w:br w:type="textWrapping"/>
            </w:r>
            <w:r>
              <w:t xml:space="preserve"> 10</w:t>
            </w:r>
            <w:r>
              <w:br w:type="textWrapping"/>
            </w:r>
            <w:r>
              <w:t xml:space="preserve"> 10</w:t>
            </w:r>
            <w:r>
              <w:br w:type="textWrapping"/>
            </w:r>
            <w:r>
              <w:t xml:space="preserve"> 12</w:t>
            </w:r>
            <w:r>
              <w:br w:type="textWrapping"/>
            </w:r>
            <w:r>
              <w:t xml:space="preserve"> 12</w:t>
            </w:r>
            <w:r>
              <w:br w:type="textWrapping"/>
            </w:r>
            <w:r>
              <w:t xml:space="preserve"> 12</w:t>
            </w:r>
            <w:r>
              <w:br w:type="textWrapping"/>
            </w:r>
            <w:r>
              <w:t xml:space="preserve"> 12</w:t>
            </w:r>
            <w:r>
              <w:br w:type="textWrapping"/>
            </w:r>
            <w:r>
              <w:t xml:space="preserve"> 11</w:t>
            </w:r>
            <w:r>
              <w:br w:type="textWrapping"/>
            </w:r>
            <w:r>
              <w:t xml:space="preserve"> 12</w:t>
            </w:r>
            <w:r>
              <w:br w:type="textWrapping"/>
            </w:r>
            <w:r>
              <w:t xml:space="preserve"> 12</w:t>
            </w:r>
            <w:r>
              <w:br w:type="textWrapping"/>
            </w:r>
            <w:r>
              <w:t xml:space="preserve"> 12</w:t>
            </w:r>
            <w:r>
              <w:br w:type="textWrapping"/>
            </w:r>
            <w:r>
              <w:t xml:space="preserve"> 12</w:t>
            </w:r>
          </w:p>
        </w:tc>
      </w:tr>
    </w:tbl>
    <w:p w14:paraId="19B2E574">
      <w:pPr>
        <w:spacing w:after="98"/>
        <w:ind w:left="0"/>
        <w:jc w:val="both"/>
        <w:rPr>
          <w:b/>
          <w:bCs/>
        </w:rPr>
      </w:pPr>
    </w:p>
    <w:p w14:paraId="623D3D98">
      <w:pPr>
        <w:spacing w:after="98"/>
        <w:ind w:left="0"/>
        <w:jc w:val="both"/>
        <w:rPr>
          <w:b/>
          <w:bCs/>
        </w:rPr>
      </w:pPr>
    </w:p>
    <w:p w14:paraId="1D2DEFD3">
      <w:pPr>
        <w:spacing w:after="98"/>
        <w:ind w:left="0"/>
        <w:jc w:val="both"/>
        <w:rPr>
          <w:b/>
          <w:bCs/>
        </w:rPr>
      </w:pPr>
    </w:p>
    <w:p w14:paraId="18D2CA30">
      <w:pPr>
        <w:spacing w:after="98"/>
        <w:ind w:left="199"/>
        <w:jc w:val="both"/>
        <w:rPr>
          <w:b/>
          <w:bCs/>
        </w:rPr>
      </w:pPr>
    </w:p>
    <w:p w14:paraId="0E416959">
      <w:pPr>
        <w:spacing w:after="98"/>
        <w:ind w:left="0"/>
        <w:jc w:val="both"/>
        <w:rPr>
          <w:b/>
          <w:bCs/>
        </w:rPr>
      </w:pPr>
    </w:p>
    <w:p w14:paraId="29049EAC">
      <w:pPr>
        <w:spacing w:after="98"/>
        <w:ind w:left="0"/>
        <w:jc w:val="both"/>
        <w:rPr>
          <w:b/>
          <w:bCs/>
        </w:rPr>
      </w:pPr>
    </w:p>
    <w:p w14:paraId="08F78630">
      <w:pPr>
        <w:spacing w:after="98"/>
        <w:ind w:left="0"/>
        <w:jc w:val="both"/>
        <w:rPr>
          <w:b/>
          <w:bCs/>
        </w:rPr>
      </w:pPr>
    </w:p>
    <w:p w14:paraId="182157B0">
      <w:pPr>
        <w:spacing w:after="98"/>
        <w:ind w:left="0"/>
        <w:jc w:val="center"/>
        <w:rPr>
          <w:b/>
          <w:bCs/>
        </w:rPr>
      </w:pPr>
      <w:r>
        <w:rPr>
          <w:b/>
          <w:bCs/>
        </w:rPr>
        <w:t xml:space="preserve">APPENDIX N </w:t>
      </w:r>
    </w:p>
    <w:p w14:paraId="042EE42D">
      <w:pPr>
        <w:spacing w:after="98"/>
        <w:ind w:left="0"/>
        <w:jc w:val="center"/>
        <w:rPr>
          <w:b/>
          <w:bCs/>
        </w:rPr>
      </w:pPr>
      <w:r>
        <w:rPr>
          <w:b/>
          <w:bCs/>
        </w:rPr>
        <w:t>ENCLOSURES</w:t>
      </w:r>
    </w:p>
    <w:p w14:paraId="683DA268">
      <w:pPr>
        <w:spacing w:after="98"/>
        <w:ind w:left="0"/>
        <w:jc w:val="both"/>
        <w:rPr>
          <w:b/>
          <w:bCs/>
        </w:rPr>
      </w:pPr>
    </w:p>
    <w:p w14:paraId="5D731D5C">
      <w:pPr>
        <w:spacing w:after="98"/>
        <w:ind w:left="0"/>
        <w:jc w:val="both"/>
        <w:rPr>
          <w:b/>
          <w:bCs/>
        </w:rPr>
      </w:pPr>
    </w:p>
    <w:p w14:paraId="36039855">
      <w:pPr>
        <w:spacing w:after="98"/>
        <w:ind w:left="0"/>
        <w:jc w:val="both"/>
        <w:rPr>
          <w:b/>
          <w:bCs/>
        </w:rPr>
      </w:pPr>
    </w:p>
    <w:p w14:paraId="4AA234E7">
      <w:pPr>
        <w:spacing w:after="98"/>
        <w:ind w:left="0"/>
        <w:jc w:val="both"/>
        <w:rPr>
          <w:b/>
          <w:bCs/>
        </w:rPr>
      </w:pPr>
    </w:p>
    <w:p w14:paraId="03FB963C">
      <w:pPr>
        <w:spacing w:after="98"/>
        <w:ind w:left="0"/>
        <w:jc w:val="both"/>
        <w:rPr>
          <w:b/>
          <w:bCs/>
        </w:rPr>
      </w:pPr>
    </w:p>
    <w:p w14:paraId="030E2DF0">
      <w:pPr>
        <w:spacing w:after="98"/>
        <w:ind w:left="0"/>
        <w:jc w:val="both"/>
        <w:rPr>
          <w:b/>
          <w:bCs/>
        </w:rPr>
      </w:pPr>
      <w:r>
        <w:rPr>
          <w:b/>
          <w:bCs/>
        </w:rPr>
        <w:drawing>
          <wp:anchor distT="0" distB="0" distL="114300" distR="114300" simplePos="0" relativeHeight="251821056" behindDoc="0" locked="0" layoutInCell="1" allowOverlap="1">
            <wp:simplePos x="0" y="0"/>
            <wp:positionH relativeFrom="column">
              <wp:posOffset>-1140460</wp:posOffset>
            </wp:positionH>
            <wp:positionV relativeFrom="paragraph">
              <wp:posOffset>299720</wp:posOffset>
            </wp:positionV>
            <wp:extent cx="8327390" cy="5100955"/>
            <wp:effectExtent l="0" t="6350" r="0" b="0"/>
            <wp:wrapNone/>
            <wp:docPr id="652841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41314"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rot="5400000">
                      <a:off x="0" y="0"/>
                      <a:ext cx="8331855" cy="5103876"/>
                    </a:xfrm>
                    <a:prstGeom prst="rect">
                      <a:avLst/>
                    </a:prstGeom>
                    <a:noFill/>
                    <a:ln>
                      <a:noFill/>
                    </a:ln>
                  </pic:spPr>
                </pic:pic>
              </a:graphicData>
            </a:graphic>
          </wp:anchor>
        </w:drawing>
      </w:r>
    </w:p>
    <w:p w14:paraId="0B98E372">
      <w:pPr>
        <w:spacing w:after="98"/>
        <w:ind w:left="0"/>
        <w:jc w:val="both"/>
        <w:rPr>
          <w:b/>
          <w:bCs/>
        </w:rPr>
      </w:pPr>
    </w:p>
    <w:p w14:paraId="19CB7160">
      <w:pPr>
        <w:spacing w:after="98"/>
        <w:ind w:left="0"/>
        <w:jc w:val="both"/>
        <w:rPr>
          <w:b/>
          <w:bCs/>
        </w:rPr>
      </w:pPr>
    </w:p>
    <w:p w14:paraId="464C9985">
      <w:pPr>
        <w:spacing w:after="98"/>
        <w:ind w:left="0"/>
        <w:jc w:val="both"/>
        <w:rPr>
          <w:b/>
          <w:bCs/>
        </w:rPr>
      </w:pPr>
    </w:p>
    <w:p w14:paraId="08AF7272">
      <w:pPr>
        <w:spacing w:after="98"/>
        <w:ind w:left="0"/>
        <w:jc w:val="both"/>
        <w:rPr>
          <w:b/>
          <w:bCs/>
        </w:rPr>
      </w:pPr>
    </w:p>
    <w:p w14:paraId="020823AA">
      <w:pPr>
        <w:spacing w:after="98"/>
        <w:ind w:left="0"/>
        <w:jc w:val="both"/>
        <w:rPr>
          <w:b/>
          <w:bCs/>
        </w:rPr>
      </w:pPr>
    </w:p>
    <w:p w14:paraId="1101EE6C">
      <w:pPr>
        <w:spacing w:after="98"/>
        <w:ind w:left="0"/>
        <w:jc w:val="both"/>
        <w:rPr>
          <w:b/>
          <w:bCs/>
        </w:rPr>
      </w:pPr>
    </w:p>
    <w:p w14:paraId="1D644068">
      <w:pPr>
        <w:spacing w:after="98"/>
        <w:ind w:left="0"/>
        <w:jc w:val="both"/>
        <w:rPr>
          <w:b/>
          <w:bCs/>
        </w:rPr>
      </w:pPr>
    </w:p>
    <w:p w14:paraId="37CC0559">
      <w:pPr>
        <w:spacing w:after="98"/>
        <w:ind w:left="0"/>
        <w:jc w:val="both"/>
        <w:rPr>
          <w:b/>
          <w:bCs/>
        </w:rPr>
      </w:pPr>
    </w:p>
    <w:p w14:paraId="09CFD0B6">
      <w:pPr>
        <w:spacing w:after="98"/>
        <w:ind w:left="0"/>
        <w:jc w:val="both"/>
        <w:rPr>
          <w:b/>
          <w:bCs/>
        </w:rPr>
      </w:pPr>
    </w:p>
    <w:p w14:paraId="3D211EC6">
      <w:pPr>
        <w:spacing w:after="98"/>
        <w:ind w:left="0"/>
        <w:jc w:val="both"/>
        <w:rPr>
          <w:b/>
          <w:bCs/>
        </w:rPr>
      </w:pPr>
    </w:p>
    <w:p w14:paraId="2C62C97D">
      <w:pPr>
        <w:spacing w:after="98"/>
        <w:ind w:left="0"/>
        <w:jc w:val="both"/>
        <w:rPr>
          <w:b/>
          <w:bCs/>
        </w:rPr>
      </w:pPr>
    </w:p>
    <w:p w14:paraId="43EB323B">
      <w:pPr>
        <w:spacing w:after="98"/>
        <w:ind w:left="0"/>
        <w:jc w:val="both"/>
        <w:rPr>
          <w:b/>
          <w:bCs/>
        </w:rPr>
      </w:pPr>
    </w:p>
    <w:p w14:paraId="749983D2">
      <w:pPr>
        <w:spacing w:after="98"/>
        <w:ind w:left="0"/>
        <w:jc w:val="both"/>
        <w:rPr>
          <w:b/>
          <w:bCs/>
        </w:rPr>
      </w:pPr>
    </w:p>
    <w:p w14:paraId="3FFC8E50">
      <w:pPr>
        <w:spacing w:after="98"/>
        <w:ind w:left="0"/>
        <w:jc w:val="both"/>
        <w:rPr>
          <w:b/>
          <w:bCs/>
        </w:rPr>
      </w:pPr>
    </w:p>
    <w:p w14:paraId="77001311">
      <w:pPr>
        <w:spacing w:after="98"/>
        <w:ind w:left="0"/>
        <w:jc w:val="both"/>
        <w:rPr>
          <w:b/>
          <w:bCs/>
        </w:rPr>
      </w:pPr>
    </w:p>
    <w:p w14:paraId="52D1AAFA">
      <w:pPr>
        <w:spacing w:after="98"/>
        <w:ind w:left="0"/>
        <w:jc w:val="both"/>
        <w:rPr>
          <w:b/>
          <w:bCs/>
        </w:rPr>
      </w:pPr>
    </w:p>
    <w:p w14:paraId="16C5B89F">
      <w:pPr>
        <w:spacing w:after="98"/>
        <w:ind w:left="0"/>
        <w:jc w:val="both"/>
        <w:rPr>
          <w:b/>
          <w:bCs/>
        </w:rPr>
      </w:pPr>
    </w:p>
    <w:p w14:paraId="755B3241">
      <w:pPr>
        <w:spacing w:after="98"/>
        <w:ind w:left="0"/>
        <w:jc w:val="both"/>
        <w:rPr>
          <w:b/>
          <w:bCs/>
        </w:rPr>
      </w:pPr>
    </w:p>
    <w:p w14:paraId="53783614">
      <w:pPr>
        <w:spacing w:after="98"/>
        <w:ind w:left="0"/>
        <w:jc w:val="both"/>
        <w:rPr>
          <w:b/>
          <w:bCs/>
        </w:rPr>
      </w:pPr>
    </w:p>
    <w:p w14:paraId="552A2BCC">
      <w:pPr>
        <w:spacing w:after="98"/>
        <w:ind w:left="0"/>
        <w:jc w:val="both"/>
        <w:rPr>
          <w:b/>
          <w:bCs/>
        </w:rPr>
      </w:pPr>
    </w:p>
    <w:p w14:paraId="75E341FD">
      <w:pPr>
        <w:spacing w:after="98"/>
        <w:ind w:left="0"/>
        <w:jc w:val="both"/>
        <w:rPr>
          <w:b/>
          <w:bCs/>
        </w:rPr>
      </w:pPr>
    </w:p>
    <w:p w14:paraId="358CD175">
      <w:pPr>
        <w:spacing w:after="98"/>
        <w:ind w:left="0"/>
        <w:jc w:val="both"/>
        <w:rPr>
          <w:b/>
          <w:bCs/>
        </w:rPr>
      </w:pPr>
    </w:p>
    <w:p w14:paraId="4DD5CAD5">
      <w:pPr>
        <w:spacing w:after="98"/>
        <w:ind w:left="0"/>
        <w:jc w:val="both"/>
        <w:rPr>
          <w:b/>
          <w:bCs/>
        </w:rPr>
      </w:pPr>
    </w:p>
    <w:p w14:paraId="78D5DF60">
      <w:pPr>
        <w:spacing w:after="98"/>
        <w:ind w:left="0"/>
        <w:jc w:val="both"/>
        <w:rPr>
          <w:b/>
          <w:bCs/>
        </w:rPr>
      </w:pPr>
    </w:p>
    <w:p w14:paraId="694E059A">
      <w:pPr>
        <w:spacing w:after="98"/>
        <w:ind w:left="0"/>
        <w:jc w:val="both"/>
        <w:rPr>
          <w:b/>
          <w:bCs/>
        </w:rPr>
      </w:pPr>
    </w:p>
    <w:p w14:paraId="5092E548">
      <w:pPr>
        <w:spacing w:after="98"/>
        <w:ind w:left="0"/>
        <w:jc w:val="both"/>
        <w:rPr>
          <w:b/>
          <w:bCs/>
        </w:rPr>
      </w:pPr>
    </w:p>
    <w:p w14:paraId="184DB864">
      <w:pPr>
        <w:ind w:left="0" w:leftChars="0" w:firstLine="0" w:firstLineChars="0"/>
      </w:pPr>
      <w:r>
        <w:br w:type="page"/>
      </w:r>
      <w:r>
        <w:drawing>
          <wp:inline distT="0" distB="0" distL="0" distR="0">
            <wp:extent cx="5542280" cy="8950960"/>
            <wp:effectExtent l="0" t="0" r="1270" b="2540"/>
            <wp:docPr id="33906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6584" name="Picture 5"/>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43461" cy="8952404"/>
                    </a:xfrm>
                    <a:prstGeom prst="rect">
                      <a:avLst/>
                    </a:prstGeom>
                  </pic:spPr>
                </pic:pic>
              </a:graphicData>
            </a:graphic>
          </wp:inline>
        </w:drawing>
      </w:r>
      <w:r>
        <w:drawing>
          <wp:inline distT="0" distB="0" distL="0" distR="0">
            <wp:extent cx="5418455" cy="8863330"/>
            <wp:effectExtent l="0" t="0" r="0" b="0"/>
            <wp:docPr id="1991487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7633" name="Picture 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18455" cy="8863330"/>
                    </a:xfrm>
                    <a:prstGeom prst="rect">
                      <a:avLst/>
                    </a:prstGeom>
                  </pic:spPr>
                </pic:pic>
              </a:graphicData>
            </a:graphic>
          </wp:inline>
        </w:drawing>
      </w:r>
      <w:r>
        <w:drawing>
          <wp:inline distT="0" distB="0" distL="0" distR="0">
            <wp:extent cx="8505190" cy="5238115"/>
            <wp:effectExtent l="0" t="4763" r="5398" b="5397"/>
            <wp:docPr id="1660355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55402" name="Picture 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8532881" cy="5255417"/>
                    </a:xfrm>
                    <a:prstGeom prst="rect">
                      <a:avLst/>
                    </a:prstGeom>
                  </pic:spPr>
                </pic:pic>
              </a:graphicData>
            </a:graphic>
          </wp:inline>
        </w:drawing>
      </w:r>
      <w:r>
        <w:drawing>
          <wp:inline distT="0" distB="0" distL="0" distR="0">
            <wp:extent cx="5708650" cy="8248015"/>
            <wp:effectExtent l="0" t="0" r="6350" b="635"/>
            <wp:docPr id="1801427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7525" name="Picture 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08650" cy="8248015"/>
                    </a:xfrm>
                    <a:prstGeom prst="rect">
                      <a:avLst/>
                    </a:prstGeom>
                  </pic:spPr>
                </pic:pic>
              </a:graphicData>
            </a:graphic>
          </wp:inline>
        </w:drawing>
      </w:r>
      <w:r>
        <w:drawing>
          <wp:inline distT="0" distB="0" distL="0" distR="0">
            <wp:extent cx="5311775" cy="8863330"/>
            <wp:effectExtent l="0" t="0" r="3175" b="0"/>
            <wp:docPr id="1856901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586" name="Picture 9"/>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11775" cy="8863330"/>
                    </a:xfrm>
                    <a:prstGeom prst="rect">
                      <a:avLst/>
                    </a:prstGeom>
                  </pic:spPr>
                </pic:pic>
              </a:graphicData>
            </a:graphic>
          </wp:inline>
        </w:drawing>
      </w:r>
    </w:p>
    <w:p w14:paraId="449A644B">
      <w:pPr>
        <w:spacing w:after="98"/>
        <w:ind w:left="0"/>
        <w:jc w:val="both"/>
        <w:rPr>
          <w:b/>
          <w:bCs/>
        </w:rPr>
      </w:pPr>
      <w:r>
        <w:rPr>
          <w:b/>
          <w:bCs/>
        </w:rPr>
        <w:drawing>
          <wp:inline distT="0" distB="0" distL="0" distR="0">
            <wp:extent cx="5704205" cy="8044815"/>
            <wp:effectExtent l="0" t="0" r="0" b="0"/>
            <wp:docPr id="1900329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994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704205" cy="8044815"/>
                    </a:xfrm>
                    <a:prstGeom prst="rect">
                      <a:avLst/>
                    </a:prstGeom>
                    <a:noFill/>
                    <a:ln>
                      <a:noFill/>
                    </a:ln>
                  </pic:spPr>
                </pic:pic>
              </a:graphicData>
            </a:graphic>
          </wp:inline>
        </w:drawing>
      </w:r>
    </w:p>
    <w:p w14:paraId="61562B95">
      <w:pPr>
        <w:spacing w:after="98"/>
        <w:ind w:left="0"/>
        <w:jc w:val="both"/>
        <w:rPr>
          <w:b/>
          <w:bCs/>
        </w:rPr>
      </w:pPr>
    </w:p>
    <w:p w14:paraId="4E5A82AB">
      <w:pPr>
        <w:spacing w:after="98" w:line="360" w:lineRule="auto"/>
        <w:ind w:left="0"/>
        <w:jc w:val="center"/>
        <w:rPr>
          <w:rFonts w:ascii="Arial" w:hAnsi="Arial" w:eastAsia="Arial" w:cs="Arial"/>
          <w:b/>
          <w:bCs/>
        </w:rPr>
        <w:pPrChange w:id="1" w:author="Marjorie Joy Relavo" w:date="2025-11-16T05:53:00Z">
          <w:pPr>
            <w:spacing w:after="98"/>
            <w:ind w:left="0"/>
            <w:jc w:val="both"/>
          </w:pPr>
        </w:pPrChange>
      </w:pPr>
      <w:r>
        <w:rPr>
          <w:rFonts w:ascii="Arial" w:hAnsi="Arial" w:eastAsia="Arial" w:cs="Arial"/>
          <w:b/>
          <w:bCs/>
        </w:rPr>
        <w:t>DIVISION MATHEMATICS FAIR 2025</w:t>
      </w:r>
    </w:p>
    <w:p w14:paraId="2C3B41A9">
      <w:pPr>
        <w:spacing w:after="98" w:line="360" w:lineRule="auto"/>
        <w:ind w:left="0"/>
        <w:jc w:val="center"/>
        <w:rPr>
          <w:rFonts w:ascii="Arial" w:hAnsi="Arial" w:eastAsia="Arial" w:cs="Arial"/>
          <w:b/>
          <w:bCs/>
        </w:rPr>
        <w:pPrChange w:id="2" w:author="Marjorie Joy Relavo" w:date="2025-11-16T05:53:00Z">
          <w:pPr>
            <w:spacing w:after="98"/>
            <w:ind w:left="0"/>
            <w:jc w:val="both"/>
          </w:pPr>
        </w:pPrChange>
      </w:pPr>
      <w:r>
        <w:rPr>
          <w:rFonts w:ascii="Arial" w:hAnsi="Arial" w:eastAsia="Arial" w:cs="Arial"/>
          <w:b/>
          <w:bCs/>
        </w:rPr>
        <w:t>MATH SHOWCASE STUDENT DEVICE CATEGORY</w:t>
      </w:r>
    </w:p>
    <w:p w14:paraId="0B707BA3">
      <w:pPr>
        <w:spacing w:after="98" w:line="360" w:lineRule="auto"/>
        <w:ind w:left="0"/>
        <w:jc w:val="both"/>
        <w:rPr>
          <w:rFonts w:ascii="Arial" w:hAnsi="Arial" w:eastAsia="Arial" w:cs="Arial"/>
          <w:b/>
          <w:bCs/>
        </w:rPr>
        <w:pPrChange w:id="3" w:author="Marjorie Joy Relavo" w:date="2025-11-16T05:53:00Z">
          <w:pPr>
            <w:spacing w:after="98"/>
            <w:ind w:left="0"/>
            <w:jc w:val="both"/>
          </w:pPr>
        </w:pPrChange>
      </w:pPr>
    </w:p>
    <w:p w14:paraId="36C6E6F4">
      <w:pPr>
        <w:spacing w:before="240" w:line="360" w:lineRule="auto"/>
        <w:ind w:left="0"/>
        <w:jc w:val="both"/>
        <w:rPr>
          <w:rFonts w:ascii="Arial" w:hAnsi="Arial" w:eastAsia="Arial" w:cs="Arial"/>
          <w:b/>
          <w:bCs/>
        </w:rPr>
        <w:pPrChange w:id="4" w:author="Marjorie Joy Relavo" w:date="2025-11-16T05:53:00Z">
          <w:pPr>
            <w:spacing w:before="240" w:line="480" w:lineRule="auto"/>
            <w:ind w:left="0"/>
            <w:jc w:val="both"/>
          </w:pPr>
        </w:pPrChange>
      </w:pPr>
      <w:r>
        <w:rPr>
          <w:rFonts w:ascii="Arial" w:hAnsi="Arial" w:eastAsia="Arial" w:cs="Arial"/>
          <w:b/>
          <w:bCs/>
        </w:rPr>
        <w:t xml:space="preserve">Presenters:  </w:t>
      </w:r>
      <w:r>
        <w:rPr>
          <w:rFonts w:ascii="Arial" w:hAnsi="Arial" w:eastAsia="Arial" w:cs="Arial"/>
          <w:b/>
          <w:bCs/>
        </w:rPr>
        <w:tab/>
      </w:r>
      <w:r>
        <w:rPr>
          <w:rFonts w:ascii="Arial" w:hAnsi="Arial" w:eastAsia="Arial" w:cs="Arial"/>
          <w:b/>
          <w:bCs/>
        </w:rPr>
        <w:t xml:space="preserve">                   </w:t>
      </w:r>
      <w:r>
        <w:rPr>
          <w:rFonts w:ascii="Arial" w:hAnsi="Arial" w:eastAsia="Arial" w:cs="Arial"/>
          <w:b/>
          <w:bCs/>
        </w:rPr>
        <w:tab/>
      </w:r>
      <w:r>
        <w:rPr>
          <w:rFonts w:ascii="Arial" w:hAnsi="Arial" w:eastAsia="Arial" w:cs="Arial"/>
          <w:b/>
          <w:bCs/>
        </w:rPr>
        <w:t>KING NORBETH B. ILAN</w:t>
      </w:r>
    </w:p>
    <w:p w14:paraId="7A926271">
      <w:pPr>
        <w:spacing w:before="240" w:line="360" w:lineRule="auto"/>
        <w:ind w:left="0"/>
        <w:jc w:val="both"/>
        <w:rPr>
          <w:rFonts w:ascii="Arial" w:hAnsi="Arial" w:eastAsia="Arial" w:cs="Arial"/>
          <w:b/>
          <w:bCs/>
        </w:rPr>
        <w:pPrChange w:id="5" w:author="Marjorie Joy Relavo" w:date="2025-11-16T05:53:00Z">
          <w:pPr>
            <w:spacing w:before="240" w:line="276" w:lineRule="auto"/>
            <w:ind w:left="0"/>
            <w:jc w:val="both"/>
          </w:pPr>
        </w:pPrChange>
      </w:pPr>
      <w:r>
        <w:rPr>
          <w:rFonts w:ascii="Arial" w:hAnsi="Arial" w:eastAsia="Arial" w:cs="Arial"/>
          <w:b/>
          <w:bCs/>
        </w:rPr>
        <w:t xml:space="preserve">                           </w:t>
      </w:r>
      <w:r>
        <w:rPr>
          <w:rFonts w:ascii="Arial" w:hAnsi="Arial" w:eastAsia="Arial" w:cs="Arial"/>
          <w:b/>
          <w:bCs/>
        </w:rPr>
        <w:tab/>
      </w:r>
      <w:r>
        <w:rPr>
          <w:rFonts w:ascii="Arial" w:hAnsi="Arial" w:eastAsia="Arial" w:cs="Arial"/>
          <w:b/>
          <w:bCs/>
        </w:rPr>
        <w:t xml:space="preserve">                      MARIA CHARMELLE B. ESPENIDA</w:t>
      </w:r>
    </w:p>
    <w:p w14:paraId="45F30AC9">
      <w:pPr>
        <w:spacing w:before="240" w:line="360" w:lineRule="auto"/>
        <w:ind w:left="0"/>
        <w:jc w:val="both"/>
        <w:rPr>
          <w:rFonts w:ascii="Arial" w:hAnsi="Arial" w:eastAsia="Arial" w:cs="Arial"/>
          <w:b/>
          <w:bCs/>
        </w:rPr>
        <w:pPrChange w:id="6" w:author="Marjorie Joy Relavo" w:date="2025-11-16T05:53:00Z">
          <w:pPr>
            <w:spacing w:before="240" w:line="480" w:lineRule="auto"/>
            <w:ind w:left="0"/>
            <w:jc w:val="both"/>
          </w:pPr>
        </w:pPrChange>
      </w:pPr>
      <w:r>
        <w:rPr>
          <w:rFonts w:ascii="Arial" w:hAnsi="Arial" w:eastAsia="Arial" w:cs="Arial"/>
          <w:b/>
          <w:bCs/>
        </w:rPr>
        <w:t>Respective Position Title/Designation:  Grade 11- Trustworthiness</w:t>
      </w:r>
    </w:p>
    <w:p w14:paraId="64406E84">
      <w:pPr>
        <w:spacing w:before="240" w:line="360" w:lineRule="auto"/>
        <w:ind w:left="0"/>
        <w:jc w:val="both"/>
        <w:rPr>
          <w:rFonts w:ascii="Arial" w:hAnsi="Arial" w:eastAsia="Arial" w:cs="Arial"/>
          <w:b/>
          <w:bCs/>
        </w:rPr>
        <w:pPrChange w:id="7" w:author="Marjorie Joy Relavo" w:date="2025-11-16T05:53:00Z">
          <w:pPr>
            <w:spacing w:before="240" w:line="480" w:lineRule="auto"/>
            <w:ind w:left="0"/>
            <w:jc w:val="both"/>
          </w:pPr>
        </w:pPrChange>
      </w:pPr>
      <w:r>
        <w:rPr>
          <w:rFonts w:ascii="Arial" w:hAnsi="Arial" w:eastAsia="Arial" w:cs="Arial"/>
          <w:b/>
          <w:bCs/>
        </w:rPr>
        <w:t xml:space="preserve">School:                                    </w:t>
      </w:r>
      <w:r>
        <w:rPr>
          <w:rFonts w:ascii="Arial" w:hAnsi="Arial" w:eastAsia="Arial" w:cs="Arial"/>
          <w:b/>
          <w:bCs/>
        </w:rPr>
        <w:tab/>
      </w:r>
      <w:r>
        <w:rPr>
          <w:rFonts w:ascii="Arial" w:hAnsi="Arial" w:eastAsia="Arial" w:cs="Arial"/>
          <w:b/>
          <w:bCs/>
        </w:rPr>
        <w:t>Camarines Norte Senior High School</w:t>
      </w:r>
    </w:p>
    <w:p w14:paraId="385BB085">
      <w:pPr>
        <w:spacing w:before="240" w:line="360" w:lineRule="auto"/>
        <w:ind w:left="0"/>
        <w:jc w:val="both"/>
        <w:rPr>
          <w:rFonts w:ascii="Arial" w:hAnsi="Arial" w:eastAsia="Arial" w:cs="Arial"/>
          <w:b/>
          <w:bCs/>
        </w:rPr>
        <w:pPrChange w:id="8" w:author="Marjorie Joy Relavo" w:date="2025-11-16T05:53:00Z">
          <w:pPr>
            <w:spacing w:before="240" w:line="480" w:lineRule="auto"/>
            <w:ind w:left="0"/>
            <w:jc w:val="both"/>
          </w:pPr>
        </w:pPrChange>
      </w:pPr>
      <w:r>
        <w:rPr>
          <w:rFonts w:ascii="Arial" w:hAnsi="Arial" w:eastAsia="Arial" w:cs="Arial"/>
          <w:b/>
          <w:bCs/>
        </w:rPr>
        <w:t>District:</w:t>
      </w:r>
      <w:r>
        <w:rPr>
          <w:rFonts w:ascii="Arial" w:hAnsi="Arial" w:eastAsia="Arial" w:cs="Arial"/>
          <w:b/>
          <w:bCs/>
        </w:rPr>
        <w:tab/>
      </w:r>
      <w:r>
        <w:rPr>
          <w:rFonts w:ascii="Arial" w:hAnsi="Arial" w:eastAsia="Arial" w:cs="Arial"/>
          <w:b/>
          <w:bCs/>
        </w:rPr>
        <w:tab/>
      </w:r>
      <w:r>
        <w:rPr>
          <w:rFonts w:ascii="Arial" w:hAnsi="Arial" w:eastAsia="Arial" w:cs="Arial"/>
          <w:b/>
          <w:bCs/>
        </w:rPr>
        <w:tab/>
      </w:r>
      <w:r>
        <w:rPr>
          <w:rFonts w:ascii="Arial" w:hAnsi="Arial" w:eastAsia="Arial" w:cs="Arial"/>
          <w:b/>
          <w:bCs/>
        </w:rPr>
        <w:tab/>
      </w:r>
      <w:r>
        <w:rPr>
          <w:rFonts w:ascii="Arial" w:hAnsi="Arial" w:eastAsia="Arial" w:cs="Arial"/>
          <w:b/>
          <w:bCs/>
        </w:rPr>
        <w:t>Daet South District</w:t>
      </w:r>
    </w:p>
    <w:p w14:paraId="57D1CEAF">
      <w:pPr>
        <w:spacing w:before="240" w:line="360" w:lineRule="auto"/>
        <w:ind w:left="0"/>
        <w:jc w:val="both"/>
        <w:rPr>
          <w:rFonts w:ascii="Arial" w:hAnsi="Arial" w:eastAsia="Arial" w:cs="Arial"/>
          <w:b/>
          <w:bCs/>
        </w:rPr>
        <w:pPrChange w:id="9" w:author="Marjorie Joy Relavo" w:date="2025-11-16T05:53:00Z">
          <w:pPr>
            <w:spacing w:before="240" w:line="480" w:lineRule="auto"/>
            <w:ind w:left="0"/>
            <w:jc w:val="both"/>
          </w:pPr>
        </w:pPrChange>
      </w:pPr>
      <w:r>
        <w:rPr>
          <w:rFonts w:ascii="Arial" w:hAnsi="Arial" w:eastAsia="Arial" w:cs="Arial"/>
          <w:b/>
          <w:bCs/>
        </w:rPr>
        <w:t xml:space="preserve">Coach:                                     </w:t>
      </w:r>
      <w:r>
        <w:rPr>
          <w:rFonts w:ascii="Arial" w:hAnsi="Arial" w:eastAsia="Arial" w:cs="Arial"/>
          <w:b/>
          <w:bCs/>
        </w:rPr>
        <w:tab/>
      </w:r>
      <w:r>
        <w:rPr>
          <w:rFonts w:ascii="Arial" w:hAnsi="Arial" w:eastAsia="Arial" w:cs="Arial"/>
          <w:b/>
          <w:bCs/>
        </w:rPr>
        <w:t xml:space="preserve">Marjorie Joy N. Relavo </w:t>
      </w:r>
    </w:p>
    <w:p w14:paraId="28A5F076">
      <w:pPr>
        <w:spacing w:before="240" w:line="360" w:lineRule="auto"/>
        <w:ind w:left="0"/>
        <w:jc w:val="both"/>
        <w:rPr>
          <w:rFonts w:ascii="Arial" w:hAnsi="Arial" w:eastAsia="Arial" w:cs="Arial"/>
          <w:b/>
          <w:bCs/>
        </w:rPr>
        <w:pPrChange w:id="10" w:author="Marjorie Joy Relavo" w:date="2025-11-16T05:53:00Z">
          <w:pPr>
            <w:spacing w:before="240" w:line="480" w:lineRule="auto"/>
            <w:ind w:left="0"/>
            <w:jc w:val="both"/>
          </w:pPr>
        </w:pPrChange>
      </w:pPr>
      <w:r>
        <w:rPr>
          <w:rFonts w:ascii="Arial" w:hAnsi="Arial" w:eastAsia="Arial" w:cs="Arial"/>
          <w:b/>
          <w:bCs/>
        </w:rPr>
        <w:t xml:space="preserve">School Head:                 </w:t>
      </w:r>
      <w:r>
        <w:rPr>
          <w:rFonts w:ascii="Arial" w:hAnsi="Arial" w:eastAsia="Arial" w:cs="Arial"/>
          <w:b/>
          <w:bCs/>
        </w:rPr>
        <w:tab/>
      </w:r>
      <w:r>
        <w:rPr>
          <w:rFonts w:ascii="Arial" w:hAnsi="Arial" w:eastAsia="Arial" w:cs="Arial"/>
          <w:b/>
          <w:bCs/>
        </w:rPr>
        <w:t xml:space="preserve">           Magnolia B. De Mesa</w:t>
      </w:r>
    </w:p>
    <w:p w14:paraId="4216E5A7">
      <w:pPr>
        <w:spacing w:before="240" w:line="360" w:lineRule="auto"/>
        <w:ind w:left="0"/>
        <w:jc w:val="both"/>
        <w:rPr>
          <w:rFonts w:ascii="Arial" w:hAnsi="Arial" w:eastAsia="Arial" w:cs="Arial"/>
          <w:b/>
          <w:bCs/>
        </w:rPr>
        <w:pPrChange w:id="11" w:author="Marjorie Joy Relavo" w:date="2025-11-16T05:53:00Z">
          <w:pPr>
            <w:spacing w:before="240" w:line="480" w:lineRule="auto"/>
            <w:ind w:left="0"/>
            <w:jc w:val="both"/>
          </w:pPr>
        </w:pPrChange>
      </w:pPr>
      <w:r>
        <w:rPr>
          <w:rFonts w:ascii="Arial" w:hAnsi="Arial" w:eastAsia="Arial" w:cs="Arial"/>
          <w:b/>
          <w:bCs/>
        </w:rPr>
        <w:t>PSDS:</w:t>
      </w:r>
      <w:r>
        <w:rPr>
          <w:rFonts w:ascii="Arial" w:hAnsi="Arial" w:eastAsia="Arial" w:cs="Arial"/>
          <w:b/>
          <w:bCs/>
        </w:rPr>
        <w:tab/>
      </w:r>
      <w:r>
        <w:rPr>
          <w:rFonts w:ascii="Arial" w:hAnsi="Arial" w:eastAsia="Arial" w:cs="Arial"/>
          <w:b/>
          <w:bCs/>
        </w:rPr>
        <w:tab/>
      </w:r>
      <w:r>
        <w:rPr>
          <w:rFonts w:ascii="Arial" w:hAnsi="Arial" w:eastAsia="Arial" w:cs="Arial"/>
          <w:b/>
          <w:bCs/>
        </w:rPr>
        <w:tab/>
      </w:r>
      <w:r>
        <w:rPr>
          <w:rFonts w:ascii="Arial" w:hAnsi="Arial" w:eastAsia="Arial" w:cs="Arial"/>
          <w:b/>
          <w:bCs/>
        </w:rPr>
        <w:t xml:space="preserve">         </w:t>
      </w:r>
      <w:r>
        <w:rPr>
          <w:rFonts w:ascii="Arial" w:hAnsi="Arial" w:eastAsia="Arial" w:cs="Arial"/>
          <w:b/>
          <w:bCs/>
        </w:rPr>
        <w:tab/>
      </w:r>
      <w:r>
        <w:rPr>
          <w:rFonts w:ascii="Arial" w:hAnsi="Arial" w:eastAsia="Arial" w:cs="Arial"/>
          <w:b/>
          <w:bCs/>
        </w:rPr>
        <w:t>Dr. Renita B. Abraham</w:t>
      </w:r>
    </w:p>
    <w:p w14:paraId="345E86EF">
      <w:pPr>
        <w:spacing w:before="240" w:line="480" w:lineRule="auto"/>
        <w:ind w:left="0"/>
        <w:jc w:val="both"/>
        <w:rPr>
          <w:rFonts w:ascii="Arial" w:hAnsi="Arial" w:eastAsia="Arial" w:cs="Arial"/>
          <w:b/>
          <w:bCs/>
        </w:rPr>
      </w:pPr>
    </w:p>
    <w:p w14:paraId="5D33E21D">
      <w:pPr>
        <w:spacing w:before="240" w:line="480" w:lineRule="auto"/>
        <w:ind w:left="0"/>
        <w:jc w:val="both"/>
        <w:rPr>
          <w:rFonts w:ascii="Arial" w:hAnsi="Arial" w:eastAsia="Arial" w:cs="Arial"/>
          <w:b/>
          <w:bCs/>
        </w:rPr>
      </w:pPr>
    </w:p>
    <w:p w14:paraId="14334F41">
      <w:pPr>
        <w:spacing w:before="240" w:line="480" w:lineRule="auto"/>
        <w:ind w:left="0"/>
        <w:jc w:val="both"/>
        <w:rPr>
          <w:rFonts w:ascii="Arial" w:hAnsi="Arial" w:eastAsia="Arial" w:cs="Arial"/>
          <w:b/>
          <w:bCs/>
        </w:rPr>
      </w:pPr>
    </w:p>
    <w:p w14:paraId="68A26705">
      <w:pPr>
        <w:spacing w:before="240" w:line="480" w:lineRule="auto"/>
        <w:ind w:left="0"/>
        <w:jc w:val="both"/>
        <w:rPr>
          <w:rFonts w:ascii="Arial" w:hAnsi="Arial" w:eastAsia="Arial" w:cs="Arial"/>
          <w:b/>
          <w:bCs/>
        </w:rPr>
      </w:pPr>
    </w:p>
    <w:p w14:paraId="73F9CEB4">
      <w:pPr>
        <w:spacing w:before="240" w:line="480" w:lineRule="auto"/>
        <w:ind w:left="0"/>
        <w:jc w:val="both"/>
        <w:rPr>
          <w:rFonts w:ascii="Arial" w:hAnsi="Arial" w:eastAsia="Arial" w:cs="Arial"/>
          <w:b/>
          <w:bCs/>
        </w:rPr>
      </w:pPr>
    </w:p>
    <w:p w14:paraId="2DC4F05C">
      <w:pPr>
        <w:spacing w:before="240" w:line="480" w:lineRule="auto"/>
        <w:ind w:left="0"/>
        <w:jc w:val="both"/>
        <w:rPr>
          <w:rFonts w:ascii="Arial" w:hAnsi="Arial" w:eastAsia="Arial" w:cs="Arial"/>
          <w:b/>
          <w:bCs/>
        </w:rPr>
      </w:pPr>
    </w:p>
    <w:p w14:paraId="46899BC7">
      <w:pPr>
        <w:spacing w:before="240" w:line="480" w:lineRule="auto"/>
        <w:ind w:left="0"/>
        <w:jc w:val="both"/>
        <w:rPr>
          <w:rFonts w:ascii="Arial" w:hAnsi="Arial" w:eastAsia="Arial" w:cs="Arial"/>
          <w:b/>
          <w:bCs/>
        </w:rPr>
      </w:pPr>
    </w:p>
    <w:p w14:paraId="3A191854">
      <w:pPr>
        <w:spacing w:before="240" w:line="480" w:lineRule="auto"/>
        <w:ind w:left="0"/>
        <w:jc w:val="both"/>
        <w:rPr>
          <w:rFonts w:ascii="Arial" w:hAnsi="Arial" w:eastAsia="Arial" w:cs="Arial"/>
          <w:b/>
          <w:bCs/>
        </w:rPr>
      </w:pPr>
    </w:p>
    <w:p w14:paraId="1FBBD30C">
      <w:pPr>
        <w:spacing w:before="240" w:line="480" w:lineRule="auto"/>
        <w:ind w:left="0"/>
        <w:jc w:val="both"/>
        <w:rPr>
          <w:rFonts w:ascii="Arial" w:hAnsi="Arial" w:eastAsia="Arial" w:cs="Arial"/>
          <w:b/>
          <w:bCs/>
        </w:rPr>
      </w:pPr>
    </w:p>
    <w:p w14:paraId="1F22E847">
      <w:pPr>
        <w:spacing w:before="240" w:line="480" w:lineRule="auto"/>
        <w:ind w:left="0"/>
        <w:jc w:val="both"/>
        <w:rPr>
          <w:rFonts w:ascii="Arial" w:hAnsi="Arial" w:eastAsia="Arial" w:cs="Arial"/>
          <w:b/>
          <w:bCs/>
        </w:rPr>
      </w:pPr>
    </w:p>
    <w:p w14:paraId="2387EF0E">
      <w:pPr>
        <w:spacing w:before="240" w:line="480" w:lineRule="auto"/>
        <w:ind w:left="0"/>
        <w:jc w:val="both"/>
        <w:rPr>
          <w:rFonts w:ascii="Arial" w:hAnsi="Arial" w:eastAsia="Arial" w:cs="Arial"/>
          <w:b/>
          <w:bCs/>
        </w:rPr>
      </w:pPr>
      <w:r>
        <w:rPr>
          <w:rFonts w:ascii="Arial" w:hAnsi="Arial" w:eastAsia="Arial" w:cs="Arial"/>
          <w:b/>
          <w:bCs/>
        </w:rPr>
        <w:drawing>
          <wp:anchor distT="0" distB="0" distL="114300" distR="114300" simplePos="0" relativeHeight="251820032" behindDoc="0" locked="0" layoutInCell="1" allowOverlap="1">
            <wp:simplePos x="0" y="0"/>
            <wp:positionH relativeFrom="page">
              <wp:posOffset>60960</wp:posOffset>
            </wp:positionH>
            <wp:positionV relativeFrom="paragraph">
              <wp:posOffset>-838200</wp:posOffset>
            </wp:positionV>
            <wp:extent cx="7429500" cy="10561320"/>
            <wp:effectExtent l="0" t="0" r="635" b="0"/>
            <wp:wrapNone/>
            <wp:docPr id="12431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2479" name="Picture 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7430439" cy="10562742"/>
                    </a:xfrm>
                    <a:prstGeom prst="rect">
                      <a:avLst/>
                    </a:prstGeom>
                  </pic:spPr>
                </pic:pic>
              </a:graphicData>
            </a:graphic>
          </wp:anchor>
        </w:drawing>
      </w:r>
    </w:p>
    <w:p w14:paraId="2750DFDC">
      <w:pPr>
        <w:spacing w:before="240" w:line="480" w:lineRule="auto"/>
        <w:ind w:left="0"/>
        <w:jc w:val="both"/>
        <w:rPr>
          <w:rFonts w:ascii="Arial" w:hAnsi="Arial" w:eastAsia="Arial" w:cs="Arial"/>
          <w:b/>
          <w:bCs/>
        </w:rPr>
      </w:pPr>
    </w:p>
    <w:p w14:paraId="73B7AA0D">
      <w:pPr>
        <w:spacing w:before="240" w:line="480" w:lineRule="auto"/>
        <w:ind w:left="0"/>
        <w:jc w:val="both"/>
        <w:rPr>
          <w:rFonts w:ascii="Arial" w:hAnsi="Arial" w:eastAsia="Arial" w:cs="Arial"/>
          <w:b/>
          <w:bCs/>
        </w:rPr>
      </w:pPr>
    </w:p>
    <w:p w14:paraId="2C26DD84">
      <w:pPr>
        <w:spacing w:before="240" w:line="480" w:lineRule="auto"/>
        <w:ind w:left="0"/>
        <w:jc w:val="both"/>
        <w:rPr>
          <w:rFonts w:ascii="Arial" w:hAnsi="Arial" w:eastAsia="Arial" w:cs="Arial"/>
          <w:b/>
          <w:bCs/>
        </w:rPr>
      </w:pPr>
    </w:p>
    <w:sectPr>
      <w:headerReference r:id="rId8" w:type="default"/>
      <w:pgSz w:w="11906" w:h="16838"/>
      <w:pgMar w:top="1440" w:right="147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F4720349-DC4D-4582-8435-CB2FE2D2679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C5068D3-9CDE-4C0B-913E-A550B8682174}"/>
  </w:font>
  <w:font w:name="Wingdings">
    <w:panose1 w:val="05000000000000000000"/>
    <w:charset w:val="02"/>
    <w:family w:val="auto"/>
    <w:pitch w:val="default"/>
    <w:sig w:usb0="00000000" w:usb1="00000000" w:usb2="00000000" w:usb3="00000000" w:csb0="80000000" w:csb1="00000000"/>
    <w:embedRegular r:id="rId3" w:fontKey="{67F42B4C-EB5A-4A38-AD73-7EB310797A11}"/>
  </w:font>
  <w:font w:name="Calibri">
    <w:panose1 w:val="020F0502020204030204"/>
    <w:charset w:val="00"/>
    <w:family w:val="swiss"/>
    <w:pitch w:val="default"/>
    <w:sig w:usb0="E4002EFF" w:usb1="C200247B" w:usb2="00000009" w:usb3="00000000" w:csb0="200001FF" w:csb1="00000000"/>
    <w:embedRegular r:id="rId4" w:fontKey="{3B3AB853-E1BB-4B54-8B65-70FD6C6E77EE}"/>
  </w:font>
  <w:font w:name="等线">
    <w:altName w:val="Arial Unicode MS"/>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5" w:fontKey="{A9617F31-44AF-49B1-96F8-B3F5E969AE8F}"/>
  </w:font>
  <w:font w:name="Cambria Math">
    <w:panose1 w:val="02040503050406030204"/>
    <w:charset w:val="00"/>
    <w:family w:val="roman"/>
    <w:pitch w:val="default"/>
    <w:sig w:usb0="E00006FF" w:usb1="420024FF" w:usb2="02000000" w:usb3="00000000" w:csb0="2000019F" w:csb1="00000000"/>
    <w:embedRegular r:id="rId6" w:fontKey="{AD2CDD3E-94D0-4661-9D39-6C1433A8691E}"/>
  </w:font>
  <w:font w:name="Verdana">
    <w:panose1 w:val="020B0604030504040204"/>
    <w:charset w:val="00"/>
    <w:family w:val="swiss"/>
    <w:pitch w:val="default"/>
    <w:sig w:usb0="A00006FF" w:usb1="4000205B" w:usb2="00000010" w:usb3="00000000" w:csb0="2000019F" w:csb1="00000000"/>
    <w:embedRegular r:id="rId7" w:fontKey="{D594C548-CB64-44DE-BBAF-D556852F1777}"/>
  </w:font>
  <w:font w:name="Gungsuh">
    <w:panose1 w:val="02030600000101010101"/>
    <w:charset w:val="81"/>
    <w:family w:val="roman"/>
    <w:pitch w:val="default"/>
    <w:sig w:usb0="B00002AF" w:usb1="69D77CFB" w:usb2="00000030" w:usb3="00000000" w:csb0="4008009F" w:csb1="DFD70000"/>
    <w:embedRegular r:id="rId8" w:fontKey="{54257E75-B2DA-494F-9E02-4C74604DF547}"/>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300EA7"/>
  <w:p w14:paraId="4DDE289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ADB08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ind w:left="0"/>
      <w:jc w:val="center"/>
    </w:pPr>
  </w:p>
  <w:p w14:paraId="3CE1DF46">
    <w:pPr>
      <w:spacing w:line="360" w:lineRule="auto"/>
    </w:pPr>
  </w:p>
  <w:p w14:paraId="191C1FC2">
    <w:pPr>
      <w:spacing w:line="360" w:lineRule="auto"/>
      <w:jc w:val="right"/>
    </w:pPr>
  </w:p>
  <w:p w14:paraId="1D30005B">
    <w:pPr>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5A6A35">
    <w:pPr>
      <w:ind w:left="14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0515A0">
    <w:r>
      <w:t xml:space="preserve">    </w:t>
    </w:r>
    <w:r>
      <w:tab/>
    </w:r>
    <w:r>
      <w:tab/>
    </w:r>
    <w:r>
      <w:tab/>
    </w:r>
    <w:r>
      <w:tab/>
    </w:r>
    <w:r>
      <w:tab/>
    </w:r>
    <w:r>
      <w:tab/>
    </w:r>
    <w:r>
      <w:tab/>
    </w:r>
    <w:r>
      <w:tab/>
    </w:r>
    <w:r>
      <w:tab/>
    </w:r>
    <w:r>
      <w:tab/>
    </w:r>
    <w:r>
      <w:t xml:space="preserve">           </w:t>
    </w:r>
    <w:r>
      <w:fldChar w:fldCharType="begin"/>
    </w:r>
    <w:r>
      <w:instrText xml:space="preserve">PAGE</w:instrText>
    </w:r>
    <w:r>
      <w:fldChar w:fldCharType="separate"/>
    </w:r>
    <w:r>
      <w:t>1</w:t>
    </w:r>
    <w:r>
      <w:fldChar w:fldCharType="end"/>
    </w:r>
  </w:p>
  <w:p w14:paraId="501CD84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1129ED"/>
    <w:multiLevelType w:val="multilevel"/>
    <w:tmpl w:val="011129ED"/>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
    <w:nsid w:val="031748A2"/>
    <w:multiLevelType w:val="multilevel"/>
    <w:tmpl w:val="031748A2"/>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59254BC"/>
    <w:multiLevelType w:val="multilevel"/>
    <w:tmpl w:val="059254BC"/>
    <w:lvl w:ilvl="0" w:tentative="0">
      <w:start w:val="1"/>
      <w:numFmt w:val="decimal"/>
      <w:lvlText w:val="%1."/>
      <w:lvlJc w:val="left"/>
      <w:pPr>
        <w:ind w:left="540" w:hanging="540"/>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3">
    <w:nsid w:val="09523DFA"/>
    <w:multiLevelType w:val="multilevel"/>
    <w:tmpl w:val="09523DFA"/>
    <w:lvl w:ilvl="0" w:tentative="0">
      <w:start w:val="1"/>
      <w:numFmt w:val="decimal"/>
      <w:lvlText w:val="%1."/>
      <w:lvlJc w:val="left"/>
      <w:pPr>
        <w:ind w:left="476" w:hanging="476"/>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4">
    <w:nsid w:val="09D27549"/>
    <w:multiLevelType w:val="multilevel"/>
    <w:tmpl w:val="09D27549"/>
    <w:lvl w:ilvl="0" w:tentative="0">
      <w:start w:val="1"/>
      <w:numFmt w:val="bullet"/>
      <w:lvlText w:val="●"/>
      <w:lvlJc w:val="left"/>
      <w:pPr>
        <w:ind w:left="1440" w:hanging="360"/>
      </w:pPr>
      <w:rPr>
        <w:rFonts w:ascii="Roboto" w:hAnsi="Roboto" w:eastAsia="Roboto" w:cs="Roboto"/>
        <w:color w:val="0F1115"/>
        <w:sz w:val="24"/>
        <w:szCs w:val="24"/>
        <w:u w:val="none"/>
      </w:rPr>
    </w:lvl>
    <w:lvl w:ilvl="1" w:tentative="0">
      <w:start w:val="1"/>
      <w:numFmt w:val="bullet"/>
      <w:lvlText w:val="○"/>
      <w:lvlJc w:val="left"/>
      <w:pPr>
        <w:ind w:left="2160" w:hanging="360"/>
      </w:pPr>
      <w:rPr>
        <w:rFonts w:ascii="Roboto" w:hAnsi="Roboto" w:eastAsia="Roboto" w:cs="Roboto"/>
        <w:color w:val="0F1115"/>
        <w:sz w:val="24"/>
        <w:szCs w:val="24"/>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0D616286"/>
    <w:multiLevelType w:val="multilevel"/>
    <w:tmpl w:val="0D616286"/>
    <w:lvl w:ilvl="0" w:tentative="0">
      <w:start w:val="1"/>
      <w:numFmt w:val="decimal"/>
      <w:lvlText w:val="%1."/>
      <w:lvlJc w:val="left"/>
      <w:pPr>
        <w:ind w:left="476" w:hanging="476"/>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6">
    <w:nsid w:val="119D7601"/>
    <w:multiLevelType w:val="multilevel"/>
    <w:tmpl w:val="119D7601"/>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CCD25BA"/>
    <w:multiLevelType w:val="multilevel"/>
    <w:tmpl w:val="1CCD25BA"/>
    <w:lvl w:ilvl="0" w:tentative="0">
      <w:start w:val="1"/>
      <w:numFmt w:val="decimal"/>
      <w:lvlText w:val="%1."/>
      <w:lvlJc w:val="left"/>
      <w:pPr>
        <w:ind w:left="540" w:hanging="540"/>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8">
    <w:nsid w:val="20AC2DD9"/>
    <w:multiLevelType w:val="multilevel"/>
    <w:tmpl w:val="20AC2DD9"/>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9084531"/>
    <w:multiLevelType w:val="multilevel"/>
    <w:tmpl w:val="29084531"/>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BE11EFE"/>
    <w:multiLevelType w:val="multilevel"/>
    <w:tmpl w:val="2BE11EFE"/>
    <w:lvl w:ilvl="0" w:tentative="0">
      <w:start w:val="1"/>
      <w:numFmt w:val="decimal"/>
      <w:lvlText w:val="%1."/>
      <w:lvlJc w:val="left"/>
      <w:pPr>
        <w:ind w:left="720" w:hanging="360"/>
      </w:pPr>
      <w:rPr>
        <w:rFonts w:ascii="Roboto" w:hAnsi="Roboto" w:eastAsia="Roboto" w:cs="Roboto"/>
        <w:color w:val="0F1115"/>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3CF9674F"/>
    <w:multiLevelType w:val="multilevel"/>
    <w:tmpl w:val="3CF9674F"/>
    <w:lvl w:ilvl="0" w:tentative="0">
      <w:start w:val="1"/>
      <w:numFmt w:val="decimal"/>
      <w:lvlText w:val="%1."/>
      <w:lvlJc w:val="left"/>
      <w:pPr>
        <w:ind w:left="540" w:hanging="540"/>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12">
    <w:nsid w:val="445943CA"/>
    <w:multiLevelType w:val="multilevel"/>
    <w:tmpl w:val="445943CA"/>
    <w:lvl w:ilvl="0" w:tentative="0">
      <w:start w:val="1"/>
      <w:numFmt w:val="decimal"/>
      <w:lvlText w:val="%1."/>
      <w:lvlJc w:val="left"/>
      <w:pPr>
        <w:ind w:left="720" w:hanging="360"/>
      </w:pPr>
      <w:rPr>
        <w:b w:val="0"/>
        <w:bCs w:val="0"/>
        <w:i w:val="0"/>
        <w:iCs w:val="0"/>
        <w:smallCaps w:val="0"/>
        <w:strike w:val="0"/>
        <w:color w:val="000000"/>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44BB7A25"/>
    <w:multiLevelType w:val="multilevel"/>
    <w:tmpl w:val="44BB7A25"/>
    <w:lvl w:ilvl="0" w:tentative="0">
      <w:start w:val="1"/>
      <w:numFmt w:val="decimal"/>
      <w:lvlText w:val="%1."/>
      <w:lvlJc w:val="left"/>
      <w:pPr>
        <w:ind w:left="552" w:hanging="552"/>
      </w:pPr>
      <w:rPr>
        <w:u w:val="none"/>
      </w:rPr>
    </w:lvl>
    <w:lvl w:ilvl="1" w:tentative="0">
      <w:start w:val="1"/>
      <w:numFmt w:val="lowerLetter"/>
      <w:lvlText w:val="%2"/>
      <w:lvlJc w:val="left"/>
      <w:pPr>
        <w:ind w:left="1208" w:hanging="1208"/>
      </w:pPr>
      <w:rPr>
        <w:u w:val="none"/>
      </w:rPr>
    </w:lvl>
    <w:lvl w:ilvl="2" w:tentative="0">
      <w:start w:val="1"/>
      <w:numFmt w:val="lowerRoman"/>
      <w:lvlText w:val="%3"/>
      <w:lvlJc w:val="left"/>
      <w:pPr>
        <w:ind w:left="1928" w:hanging="1928"/>
      </w:pPr>
      <w:rPr>
        <w:u w:val="none"/>
      </w:rPr>
    </w:lvl>
    <w:lvl w:ilvl="3" w:tentative="0">
      <w:start w:val="1"/>
      <w:numFmt w:val="decimal"/>
      <w:lvlText w:val="%4"/>
      <w:lvlJc w:val="left"/>
      <w:pPr>
        <w:ind w:left="2648" w:hanging="2648"/>
      </w:pPr>
      <w:rPr>
        <w:u w:val="none"/>
      </w:rPr>
    </w:lvl>
    <w:lvl w:ilvl="4" w:tentative="0">
      <w:start w:val="1"/>
      <w:numFmt w:val="lowerLetter"/>
      <w:lvlText w:val="%5"/>
      <w:lvlJc w:val="left"/>
      <w:pPr>
        <w:ind w:left="3368" w:hanging="3368"/>
      </w:pPr>
      <w:rPr>
        <w:u w:val="none"/>
      </w:rPr>
    </w:lvl>
    <w:lvl w:ilvl="5" w:tentative="0">
      <w:start w:val="1"/>
      <w:numFmt w:val="lowerRoman"/>
      <w:lvlText w:val="%6"/>
      <w:lvlJc w:val="left"/>
      <w:pPr>
        <w:ind w:left="4088" w:hanging="4088"/>
      </w:pPr>
      <w:rPr>
        <w:u w:val="none"/>
      </w:rPr>
    </w:lvl>
    <w:lvl w:ilvl="6" w:tentative="0">
      <w:start w:val="1"/>
      <w:numFmt w:val="decimal"/>
      <w:lvlText w:val="%7"/>
      <w:lvlJc w:val="left"/>
      <w:pPr>
        <w:ind w:left="4808" w:hanging="4808"/>
      </w:pPr>
      <w:rPr>
        <w:u w:val="none"/>
      </w:rPr>
    </w:lvl>
    <w:lvl w:ilvl="7" w:tentative="0">
      <w:start w:val="1"/>
      <w:numFmt w:val="lowerLetter"/>
      <w:lvlText w:val="%8"/>
      <w:lvlJc w:val="left"/>
      <w:pPr>
        <w:ind w:left="5528" w:hanging="5528"/>
      </w:pPr>
      <w:rPr>
        <w:u w:val="none"/>
      </w:rPr>
    </w:lvl>
    <w:lvl w:ilvl="8" w:tentative="0">
      <w:start w:val="1"/>
      <w:numFmt w:val="lowerRoman"/>
      <w:lvlText w:val="%9"/>
      <w:lvlJc w:val="left"/>
      <w:pPr>
        <w:ind w:left="6248" w:hanging="6248"/>
      </w:pPr>
      <w:rPr>
        <w:u w:val="none"/>
      </w:rPr>
    </w:lvl>
  </w:abstractNum>
  <w:abstractNum w:abstractNumId="14">
    <w:nsid w:val="5EF652BA"/>
    <w:multiLevelType w:val="multilevel"/>
    <w:tmpl w:val="5EF652BA"/>
    <w:lvl w:ilvl="0" w:tentative="0">
      <w:start w:val="1"/>
      <w:numFmt w:val="decimal"/>
      <w:lvlText w:val="%1."/>
      <w:lvlJc w:val="left"/>
      <w:pPr>
        <w:ind w:left="552" w:hanging="552"/>
      </w:pPr>
      <w:rPr>
        <w:u w:val="none"/>
      </w:rPr>
    </w:lvl>
    <w:lvl w:ilvl="1" w:tentative="0">
      <w:start w:val="1"/>
      <w:numFmt w:val="lowerLetter"/>
      <w:lvlText w:val="%2"/>
      <w:lvlJc w:val="left"/>
      <w:pPr>
        <w:ind w:left="1208" w:hanging="1208"/>
      </w:pPr>
      <w:rPr>
        <w:u w:val="none"/>
      </w:rPr>
    </w:lvl>
    <w:lvl w:ilvl="2" w:tentative="0">
      <w:start w:val="1"/>
      <w:numFmt w:val="lowerRoman"/>
      <w:lvlText w:val="%3"/>
      <w:lvlJc w:val="left"/>
      <w:pPr>
        <w:ind w:left="1928" w:hanging="1928"/>
      </w:pPr>
      <w:rPr>
        <w:u w:val="none"/>
      </w:rPr>
    </w:lvl>
    <w:lvl w:ilvl="3" w:tentative="0">
      <w:start w:val="1"/>
      <w:numFmt w:val="decimal"/>
      <w:lvlText w:val="%4"/>
      <w:lvlJc w:val="left"/>
      <w:pPr>
        <w:ind w:left="2648" w:hanging="2648"/>
      </w:pPr>
      <w:rPr>
        <w:u w:val="none"/>
      </w:rPr>
    </w:lvl>
    <w:lvl w:ilvl="4" w:tentative="0">
      <w:start w:val="1"/>
      <w:numFmt w:val="lowerLetter"/>
      <w:lvlText w:val="%5"/>
      <w:lvlJc w:val="left"/>
      <w:pPr>
        <w:ind w:left="3368" w:hanging="3368"/>
      </w:pPr>
      <w:rPr>
        <w:u w:val="none"/>
      </w:rPr>
    </w:lvl>
    <w:lvl w:ilvl="5" w:tentative="0">
      <w:start w:val="1"/>
      <w:numFmt w:val="lowerRoman"/>
      <w:lvlText w:val="%6"/>
      <w:lvlJc w:val="left"/>
      <w:pPr>
        <w:ind w:left="4088" w:hanging="4088"/>
      </w:pPr>
      <w:rPr>
        <w:u w:val="none"/>
      </w:rPr>
    </w:lvl>
    <w:lvl w:ilvl="6" w:tentative="0">
      <w:start w:val="1"/>
      <w:numFmt w:val="decimal"/>
      <w:lvlText w:val="%7"/>
      <w:lvlJc w:val="left"/>
      <w:pPr>
        <w:ind w:left="4808" w:hanging="4808"/>
      </w:pPr>
      <w:rPr>
        <w:u w:val="none"/>
      </w:rPr>
    </w:lvl>
    <w:lvl w:ilvl="7" w:tentative="0">
      <w:start w:val="1"/>
      <w:numFmt w:val="lowerLetter"/>
      <w:lvlText w:val="%8"/>
      <w:lvlJc w:val="left"/>
      <w:pPr>
        <w:ind w:left="5528" w:hanging="5528"/>
      </w:pPr>
      <w:rPr>
        <w:u w:val="none"/>
      </w:rPr>
    </w:lvl>
    <w:lvl w:ilvl="8" w:tentative="0">
      <w:start w:val="1"/>
      <w:numFmt w:val="lowerRoman"/>
      <w:lvlText w:val="%9"/>
      <w:lvlJc w:val="left"/>
      <w:pPr>
        <w:ind w:left="6248" w:hanging="6248"/>
      </w:pPr>
      <w:rPr>
        <w:u w:val="none"/>
      </w:rPr>
    </w:lvl>
  </w:abstractNum>
  <w:abstractNum w:abstractNumId="15">
    <w:nsid w:val="63F90B12"/>
    <w:multiLevelType w:val="multilevel"/>
    <w:tmpl w:val="63F90B12"/>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644C0B0D"/>
    <w:multiLevelType w:val="multilevel"/>
    <w:tmpl w:val="644C0B0D"/>
    <w:lvl w:ilvl="0" w:tentative="0">
      <w:start w:val="1"/>
      <w:numFmt w:val="decimal"/>
      <w:lvlText w:val="%1."/>
      <w:lvlJc w:val="left"/>
      <w:pPr>
        <w:ind w:left="540" w:hanging="540"/>
      </w:pPr>
      <w:rPr>
        <w:u w:val="none"/>
      </w:rPr>
    </w:lvl>
    <w:lvl w:ilvl="1" w:tentative="0">
      <w:start w:val="1"/>
      <w:numFmt w:val="lowerLetter"/>
      <w:lvlText w:val="%2"/>
      <w:lvlJc w:val="left"/>
      <w:pPr>
        <w:ind w:left="1196" w:hanging="1196"/>
      </w:pPr>
      <w:rPr>
        <w:u w:val="none"/>
      </w:rPr>
    </w:lvl>
    <w:lvl w:ilvl="2" w:tentative="0">
      <w:start w:val="1"/>
      <w:numFmt w:val="lowerRoman"/>
      <w:lvlText w:val="%3"/>
      <w:lvlJc w:val="left"/>
      <w:pPr>
        <w:ind w:left="1916" w:hanging="1916"/>
      </w:pPr>
      <w:rPr>
        <w:u w:val="none"/>
      </w:rPr>
    </w:lvl>
    <w:lvl w:ilvl="3" w:tentative="0">
      <w:start w:val="1"/>
      <w:numFmt w:val="decimal"/>
      <w:lvlText w:val="%4"/>
      <w:lvlJc w:val="left"/>
      <w:pPr>
        <w:ind w:left="2636" w:hanging="2636"/>
      </w:pPr>
      <w:rPr>
        <w:u w:val="none"/>
      </w:rPr>
    </w:lvl>
    <w:lvl w:ilvl="4" w:tentative="0">
      <w:start w:val="1"/>
      <w:numFmt w:val="lowerLetter"/>
      <w:lvlText w:val="%5"/>
      <w:lvlJc w:val="left"/>
      <w:pPr>
        <w:ind w:left="3356" w:hanging="3356"/>
      </w:pPr>
      <w:rPr>
        <w:u w:val="none"/>
      </w:rPr>
    </w:lvl>
    <w:lvl w:ilvl="5" w:tentative="0">
      <w:start w:val="1"/>
      <w:numFmt w:val="lowerRoman"/>
      <w:lvlText w:val="%6"/>
      <w:lvlJc w:val="left"/>
      <w:pPr>
        <w:ind w:left="4076" w:hanging="4076"/>
      </w:pPr>
      <w:rPr>
        <w:u w:val="none"/>
      </w:rPr>
    </w:lvl>
    <w:lvl w:ilvl="6" w:tentative="0">
      <w:start w:val="1"/>
      <w:numFmt w:val="decimal"/>
      <w:lvlText w:val="%7"/>
      <w:lvlJc w:val="left"/>
      <w:pPr>
        <w:ind w:left="4796" w:hanging="4796"/>
      </w:pPr>
      <w:rPr>
        <w:u w:val="none"/>
      </w:rPr>
    </w:lvl>
    <w:lvl w:ilvl="7" w:tentative="0">
      <w:start w:val="1"/>
      <w:numFmt w:val="lowerLetter"/>
      <w:lvlText w:val="%8"/>
      <w:lvlJc w:val="left"/>
      <w:pPr>
        <w:ind w:left="5516" w:hanging="5516"/>
      </w:pPr>
      <w:rPr>
        <w:u w:val="none"/>
      </w:rPr>
    </w:lvl>
    <w:lvl w:ilvl="8" w:tentative="0">
      <w:start w:val="1"/>
      <w:numFmt w:val="lowerRoman"/>
      <w:lvlText w:val="%9"/>
      <w:lvlJc w:val="left"/>
      <w:pPr>
        <w:ind w:left="6236" w:hanging="6236"/>
      </w:pPr>
      <w:rPr>
        <w:u w:val="none"/>
      </w:rPr>
    </w:lvl>
  </w:abstractNum>
  <w:abstractNum w:abstractNumId="17">
    <w:nsid w:val="66552065"/>
    <w:multiLevelType w:val="multilevel"/>
    <w:tmpl w:val="66552065"/>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69B502BA"/>
    <w:multiLevelType w:val="multilevel"/>
    <w:tmpl w:val="69B502BA"/>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766F43D3"/>
    <w:multiLevelType w:val="multilevel"/>
    <w:tmpl w:val="766F43D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79A21134"/>
    <w:multiLevelType w:val="multilevel"/>
    <w:tmpl w:val="79A21134"/>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7B967D9C"/>
    <w:multiLevelType w:val="multilevel"/>
    <w:tmpl w:val="7B967D9C"/>
    <w:lvl w:ilvl="0" w:tentative="0">
      <w:start w:val="1"/>
      <w:numFmt w:val="bullet"/>
      <w:lvlText w:val="●"/>
      <w:lvlJc w:val="left"/>
      <w:pPr>
        <w:ind w:left="720" w:hanging="360"/>
      </w:pPr>
      <w:rPr>
        <w:b w:val="0"/>
        <w:bCs w:val="0"/>
        <w:i w:val="0"/>
        <w:iCs w:val="0"/>
        <w:smallCaps w:val="0"/>
        <w:strike w:val="0"/>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4"/>
  </w:num>
  <w:num w:numId="3">
    <w:abstractNumId w:val="18"/>
  </w:num>
  <w:num w:numId="4">
    <w:abstractNumId w:val="8"/>
  </w:num>
  <w:num w:numId="5">
    <w:abstractNumId w:val="17"/>
  </w:num>
  <w:num w:numId="6">
    <w:abstractNumId w:val="12"/>
  </w:num>
  <w:num w:numId="7">
    <w:abstractNumId w:val="20"/>
  </w:num>
  <w:num w:numId="8">
    <w:abstractNumId w:val="15"/>
  </w:num>
  <w:num w:numId="9">
    <w:abstractNumId w:val="1"/>
  </w:num>
  <w:num w:numId="10">
    <w:abstractNumId w:val="6"/>
  </w:num>
  <w:num w:numId="11">
    <w:abstractNumId w:val="9"/>
  </w:num>
  <w:num w:numId="12">
    <w:abstractNumId w:val="21"/>
  </w:num>
  <w:num w:numId="13">
    <w:abstractNumId w:val="7"/>
  </w:num>
  <w:num w:numId="14">
    <w:abstractNumId w:val="5"/>
  </w:num>
  <w:num w:numId="15">
    <w:abstractNumId w:val="2"/>
  </w:num>
  <w:num w:numId="16">
    <w:abstractNumId w:val="14"/>
  </w:num>
  <w:num w:numId="17">
    <w:abstractNumId w:val="11"/>
  </w:num>
  <w:num w:numId="18">
    <w:abstractNumId w:val="16"/>
  </w:num>
  <w:num w:numId="19">
    <w:abstractNumId w:val="3"/>
  </w:num>
  <w:num w:numId="20">
    <w:abstractNumId w:val="13"/>
  </w:num>
  <w:num w:numId="21">
    <w:abstractNumId w:val="19"/>
  </w:num>
  <w:num w:numId="2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arjorie Joy Relavo">
    <w15:presenceInfo w15:providerId="None" w15:userId="Marjorie Joy Rela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C38"/>
    <w:rsid w:val="001F74A4"/>
    <w:rsid w:val="00371709"/>
    <w:rsid w:val="005948BD"/>
    <w:rsid w:val="00666E7A"/>
    <w:rsid w:val="008B3882"/>
    <w:rsid w:val="0098726E"/>
    <w:rsid w:val="00A84EC4"/>
    <w:rsid w:val="00AE234E"/>
    <w:rsid w:val="00AF3EEE"/>
    <w:rsid w:val="00FD0C38"/>
    <w:rsid w:val="26E612C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59" w:lineRule="auto"/>
      <w:ind w:left="721"/>
    </w:pPr>
    <w:rPr>
      <w:rFonts w:ascii="Times New Roman" w:hAnsi="Times New Roman" w:eastAsia="Times New Roman" w:cs="Times New Roman"/>
      <w:sz w:val="24"/>
      <w:szCs w:val="24"/>
      <w:lang w:val="en-PH" w:eastAsia="en-PH" w:bidi="ar-SA"/>
    </w:rPr>
  </w:style>
  <w:style w:type="paragraph" w:styleId="2">
    <w:name w:val="heading 1"/>
    <w:basedOn w:val="1"/>
    <w:next w:val="1"/>
    <w:qFormat/>
    <w:uiPriority w:val="9"/>
    <w:pPr>
      <w:keepNext/>
      <w:keepLines/>
      <w:spacing w:before="360" w:after="80"/>
      <w:outlineLvl w:val="0"/>
    </w:pPr>
    <w:rPr>
      <w:rFonts w:ascii="Calibri" w:hAnsi="Calibri" w:eastAsia="Calibri" w:cs="Calibri"/>
      <w:color w:val="2F5496"/>
      <w:sz w:val="40"/>
      <w:szCs w:val="40"/>
    </w:rPr>
  </w:style>
  <w:style w:type="paragraph" w:styleId="3">
    <w:name w:val="heading 2"/>
    <w:basedOn w:val="1"/>
    <w:next w:val="1"/>
    <w:unhideWhenUsed/>
    <w:qFormat/>
    <w:uiPriority w:val="9"/>
    <w:pPr>
      <w:keepNext/>
      <w:keepLines/>
      <w:spacing w:before="160" w:after="80"/>
      <w:outlineLvl w:val="1"/>
    </w:pPr>
    <w:rPr>
      <w:rFonts w:ascii="Calibri" w:hAnsi="Calibri" w:eastAsia="Calibri" w:cs="Calibri"/>
      <w:color w:val="2F5496"/>
      <w:sz w:val="32"/>
      <w:szCs w:val="32"/>
    </w:rPr>
  </w:style>
  <w:style w:type="paragraph" w:styleId="4">
    <w:name w:val="heading 3"/>
    <w:basedOn w:val="1"/>
    <w:next w:val="1"/>
    <w:unhideWhenUsed/>
    <w:qFormat/>
    <w:uiPriority w:val="9"/>
    <w:pPr>
      <w:keepNext/>
      <w:keepLines/>
      <w:spacing w:before="160" w:after="80"/>
      <w:outlineLvl w:val="2"/>
    </w:pPr>
    <w:rPr>
      <w:color w:val="2F5496"/>
      <w:sz w:val="28"/>
      <w:szCs w:val="28"/>
    </w:rPr>
  </w:style>
  <w:style w:type="paragraph" w:styleId="5">
    <w:name w:val="heading 4"/>
    <w:basedOn w:val="1"/>
    <w:next w:val="1"/>
    <w:unhideWhenUsed/>
    <w:qFormat/>
    <w:uiPriority w:val="9"/>
    <w:pPr>
      <w:keepNext/>
      <w:keepLines/>
      <w:spacing w:before="80" w:after="40"/>
      <w:outlineLvl w:val="3"/>
    </w:pPr>
    <w:rPr>
      <w:i/>
      <w:iCs/>
      <w:color w:val="2F5496"/>
    </w:rPr>
  </w:style>
  <w:style w:type="paragraph" w:styleId="6">
    <w:name w:val="heading 5"/>
    <w:basedOn w:val="1"/>
    <w:next w:val="1"/>
    <w:semiHidden/>
    <w:unhideWhenUsed/>
    <w:qFormat/>
    <w:uiPriority w:val="9"/>
    <w:pPr>
      <w:keepNext/>
      <w:keepLines/>
      <w:spacing w:before="80" w:after="40"/>
      <w:outlineLvl w:val="4"/>
    </w:pPr>
    <w:rPr>
      <w:color w:val="2F5496"/>
    </w:rPr>
  </w:style>
  <w:style w:type="paragraph" w:styleId="7">
    <w:name w:val="heading 6"/>
    <w:basedOn w:val="1"/>
    <w:next w:val="1"/>
    <w:semiHidden/>
    <w:unhideWhenUsed/>
    <w:qFormat/>
    <w:uiPriority w:val="9"/>
    <w:pPr>
      <w:keepNext/>
      <w:keepLines/>
      <w:spacing w:before="40"/>
      <w:outlineLvl w:val="5"/>
    </w:pPr>
    <w:rPr>
      <w:i/>
      <w:iCs/>
      <w:color w:val="585858"/>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45"/>
    <w:unhideWhenUsed/>
    <w:qFormat/>
    <w:uiPriority w:val="99"/>
    <w:pPr>
      <w:tabs>
        <w:tab w:val="center" w:pos="4680"/>
        <w:tab w:val="right" w:pos="9360"/>
      </w:tabs>
      <w:spacing w:line="240" w:lineRule="auto"/>
    </w:pPr>
  </w:style>
  <w:style w:type="paragraph" w:styleId="11">
    <w:name w:val="header"/>
    <w:basedOn w:val="1"/>
    <w:link w:val="44"/>
    <w:unhideWhenUsed/>
    <w:qFormat/>
    <w:uiPriority w:val="99"/>
    <w:pPr>
      <w:tabs>
        <w:tab w:val="center" w:pos="4680"/>
        <w:tab w:val="right" w:pos="9360"/>
      </w:tabs>
      <w:spacing w:line="240" w:lineRule="auto"/>
    </w:p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Subtitle"/>
    <w:basedOn w:val="1"/>
    <w:next w:val="1"/>
    <w:qFormat/>
    <w:uiPriority w:val="11"/>
    <w:rPr>
      <w:color w:val="585858"/>
      <w:sz w:val="28"/>
      <w:szCs w:val="28"/>
    </w:rPr>
  </w:style>
  <w:style w:type="paragraph" w:styleId="14">
    <w:name w:val="Title"/>
    <w:basedOn w:val="1"/>
    <w:next w:val="1"/>
    <w:qFormat/>
    <w:uiPriority w:val="10"/>
    <w:pPr>
      <w:spacing w:after="80" w:line="240" w:lineRule="auto"/>
    </w:pPr>
    <w:rPr>
      <w:rFonts w:ascii="Calibri" w:hAnsi="Calibri" w:eastAsia="Calibri" w:cs="Calibri"/>
      <w:sz w:val="56"/>
      <w:szCs w:val="56"/>
    </w:rPr>
  </w:style>
  <w:style w:type="paragraph" w:styleId="15">
    <w:name w:val="toc 1"/>
    <w:basedOn w:val="1"/>
    <w:next w:val="1"/>
    <w:autoRedefine/>
    <w:unhideWhenUsed/>
    <w:qFormat/>
    <w:uiPriority w:val="39"/>
    <w:pPr>
      <w:spacing w:after="100"/>
      <w:ind w:left="0"/>
    </w:pPr>
  </w:style>
  <w:style w:type="paragraph" w:styleId="16">
    <w:name w:val="toc 2"/>
    <w:basedOn w:val="1"/>
    <w:next w:val="1"/>
    <w:autoRedefine/>
    <w:unhideWhenUsed/>
    <w:qFormat/>
    <w:uiPriority w:val="39"/>
    <w:pPr>
      <w:spacing w:after="100"/>
      <w:ind w:left="240"/>
    </w:pPr>
  </w:style>
  <w:style w:type="paragraph" w:styleId="17">
    <w:name w:val="toc 3"/>
    <w:basedOn w:val="1"/>
    <w:next w:val="1"/>
    <w:autoRedefine/>
    <w:unhideWhenUsed/>
    <w:uiPriority w:val="39"/>
    <w:pPr>
      <w:spacing w:after="100"/>
      <w:ind w:left="480"/>
    </w:pPr>
  </w:style>
  <w:style w:type="paragraph" w:styleId="18">
    <w:name w:val="toc 4"/>
    <w:basedOn w:val="1"/>
    <w:next w:val="1"/>
    <w:autoRedefine/>
    <w:unhideWhenUsed/>
    <w:uiPriority w:val="39"/>
    <w:pPr>
      <w:spacing w:after="100"/>
      <w:ind w:left="720"/>
    </w:pPr>
  </w:style>
  <w:style w:type="table" w:customStyle="1" w:styleId="19">
    <w:name w:val="TableNormal"/>
    <w:qFormat/>
    <w:uiPriority w:val="0"/>
    <w:tblPr>
      <w:tblCellMar>
        <w:top w:w="100" w:type="dxa"/>
        <w:left w:w="100" w:type="dxa"/>
        <w:bottom w:w="100" w:type="dxa"/>
        <w:right w:w="100" w:type="dxa"/>
      </w:tblCellMar>
    </w:tblPr>
  </w:style>
  <w:style w:type="table" w:customStyle="1" w:styleId="20">
    <w:name w:val="_Style 12"/>
    <w:basedOn w:val="19"/>
    <w:qFormat/>
    <w:uiPriority w:val="0"/>
    <w:tblPr>
      <w:tblCellMar>
        <w:top w:w="0" w:type="dxa"/>
        <w:left w:w="108" w:type="dxa"/>
        <w:bottom w:w="0" w:type="dxa"/>
        <w:right w:w="108" w:type="dxa"/>
      </w:tblCellMar>
    </w:tblPr>
  </w:style>
  <w:style w:type="table" w:customStyle="1" w:styleId="21">
    <w:name w:val="_Style 13"/>
    <w:basedOn w:val="19"/>
    <w:qFormat/>
    <w:uiPriority w:val="0"/>
    <w:pPr>
      <w:spacing w:line="240" w:lineRule="auto"/>
    </w:pPr>
    <w:tblPr>
      <w:tblCellMar>
        <w:top w:w="4" w:type="dxa"/>
        <w:left w:w="0" w:type="dxa"/>
        <w:bottom w:w="0" w:type="dxa"/>
        <w:right w:w="180" w:type="dxa"/>
      </w:tblCellMar>
    </w:tblPr>
  </w:style>
  <w:style w:type="table" w:customStyle="1" w:styleId="22">
    <w:name w:val="_Style 14"/>
    <w:basedOn w:val="19"/>
    <w:qFormat/>
    <w:uiPriority w:val="0"/>
    <w:pPr>
      <w:spacing w:line="240" w:lineRule="auto"/>
    </w:pPr>
    <w:tblPr>
      <w:tblCellMar>
        <w:top w:w="0" w:type="dxa"/>
        <w:left w:w="0" w:type="dxa"/>
        <w:bottom w:w="0" w:type="dxa"/>
        <w:right w:w="0" w:type="dxa"/>
      </w:tblCellMar>
    </w:tblPr>
  </w:style>
  <w:style w:type="table" w:customStyle="1" w:styleId="23">
    <w:name w:val="_Style 15"/>
    <w:basedOn w:val="19"/>
    <w:uiPriority w:val="0"/>
    <w:pPr>
      <w:spacing w:line="240" w:lineRule="auto"/>
    </w:pPr>
    <w:tblPr>
      <w:tblCellMar>
        <w:top w:w="4" w:type="dxa"/>
        <w:left w:w="0" w:type="dxa"/>
        <w:bottom w:w="0" w:type="dxa"/>
        <w:right w:w="61" w:type="dxa"/>
      </w:tblCellMar>
    </w:tblPr>
  </w:style>
  <w:style w:type="table" w:customStyle="1" w:styleId="24">
    <w:name w:val="_Style 16"/>
    <w:basedOn w:val="19"/>
    <w:qFormat/>
    <w:uiPriority w:val="0"/>
    <w:pPr>
      <w:spacing w:line="240" w:lineRule="auto"/>
    </w:pPr>
    <w:tblPr>
      <w:tblCellMar>
        <w:top w:w="0" w:type="dxa"/>
        <w:left w:w="0" w:type="dxa"/>
        <w:bottom w:w="0" w:type="dxa"/>
        <w:right w:w="0" w:type="dxa"/>
      </w:tblCellMar>
    </w:tblPr>
  </w:style>
  <w:style w:type="table" w:customStyle="1" w:styleId="25">
    <w:name w:val="_Style 17"/>
    <w:basedOn w:val="19"/>
    <w:qFormat/>
    <w:uiPriority w:val="0"/>
    <w:pPr>
      <w:spacing w:line="240" w:lineRule="auto"/>
    </w:pPr>
    <w:tblPr>
      <w:tblCellMar>
        <w:top w:w="4" w:type="dxa"/>
        <w:left w:w="0" w:type="dxa"/>
        <w:bottom w:w="0" w:type="dxa"/>
        <w:right w:w="61" w:type="dxa"/>
      </w:tblCellMar>
    </w:tblPr>
  </w:style>
  <w:style w:type="table" w:customStyle="1" w:styleId="26">
    <w:name w:val="_Style 18"/>
    <w:basedOn w:val="19"/>
    <w:uiPriority w:val="0"/>
    <w:pPr>
      <w:spacing w:line="240" w:lineRule="auto"/>
    </w:pPr>
    <w:tblPr>
      <w:tblCellMar>
        <w:top w:w="0" w:type="dxa"/>
        <w:left w:w="0" w:type="dxa"/>
        <w:bottom w:w="0" w:type="dxa"/>
        <w:right w:w="0" w:type="dxa"/>
      </w:tblCellMar>
    </w:tblPr>
  </w:style>
  <w:style w:type="table" w:customStyle="1" w:styleId="27">
    <w:name w:val="_Style 19"/>
    <w:basedOn w:val="19"/>
    <w:qFormat/>
    <w:uiPriority w:val="0"/>
    <w:pPr>
      <w:spacing w:line="240" w:lineRule="auto"/>
    </w:pPr>
    <w:tblPr>
      <w:tblCellMar>
        <w:top w:w="4" w:type="dxa"/>
        <w:left w:w="0" w:type="dxa"/>
        <w:bottom w:w="0" w:type="dxa"/>
        <w:right w:w="17" w:type="dxa"/>
      </w:tblCellMar>
    </w:tblPr>
  </w:style>
  <w:style w:type="table" w:customStyle="1" w:styleId="28">
    <w:name w:val="_Style 20"/>
    <w:basedOn w:val="19"/>
    <w:qFormat/>
    <w:uiPriority w:val="0"/>
    <w:pPr>
      <w:spacing w:line="240" w:lineRule="auto"/>
    </w:pPr>
    <w:tblPr>
      <w:tblCellMar>
        <w:top w:w="0" w:type="dxa"/>
        <w:left w:w="0" w:type="dxa"/>
        <w:bottom w:w="0" w:type="dxa"/>
        <w:right w:w="0" w:type="dxa"/>
      </w:tblCellMar>
    </w:tblPr>
  </w:style>
  <w:style w:type="table" w:customStyle="1" w:styleId="29">
    <w:name w:val="_Style 21"/>
    <w:basedOn w:val="19"/>
    <w:qFormat/>
    <w:uiPriority w:val="0"/>
    <w:pPr>
      <w:spacing w:line="240" w:lineRule="auto"/>
    </w:pPr>
    <w:tblPr>
      <w:tblCellMar>
        <w:top w:w="4" w:type="dxa"/>
        <w:left w:w="0" w:type="dxa"/>
        <w:bottom w:w="0" w:type="dxa"/>
        <w:right w:w="61" w:type="dxa"/>
      </w:tblCellMar>
    </w:tblPr>
  </w:style>
  <w:style w:type="table" w:customStyle="1" w:styleId="30">
    <w:name w:val="_Style 22"/>
    <w:basedOn w:val="19"/>
    <w:qFormat/>
    <w:uiPriority w:val="0"/>
    <w:pPr>
      <w:spacing w:line="240" w:lineRule="auto"/>
    </w:pPr>
    <w:tblPr>
      <w:tblCellMar>
        <w:top w:w="0" w:type="dxa"/>
        <w:left w:w="0" w:type="dxa"/>
        <w:bottom w:w="0" w:type="dxa"/>
        <w:right w:w="0" w:type="dxa"/>
      </w:tblCellMar>
    </w:tblPr>
  </w:style>
  <w:style w:type="table" w:customStyle="1" w:styleId="31">
    <w:name w:val="_Style 23"/>
    <w:basedOn w:val="19"/>
    <w:qFormat/>
    <w:uiPriority w:val="0"/>
    <w:pPr>
      <w:spacing w:line="240" w:lineRule="auto"/>
    </w:pPr>
    <w:tblPr>
      <w:tblCellMar>
        <w:top w:w="4" w:type="dxa"/>
        <w:left w:w="0" w:type="dxa"/>
        <w:bottom w:w="0" w:type="dxa"/>
        <w:right w:w="61" w:type="dxa"/>
      </w:tblCellMar>
    </w:tblPr>
  </w:style>
  <w:style w:type="table" w:customStyle="1" w:styleId="32">
    <w:name w:val="_Style 24"/>
    <w:basedOn w:val="19"/>
    <w:qFormat/>
    <w:uiPriority w:val="0"/>
    <w:pPr>
      <w:spacing w:line="240" w:lineRule="auto"/>
    </w:pPr>
    <w:tblPr>
      <w:tblCellMar>
        <w:top w:w="0" w:type="dxa"/>
        <w:left w:w="0" w:type="dxa"/>
        <w:bottom w:w="0" w:type="dxa"/>
        <w:right w:w="0" w:type="dxa"/>
      </w:tblCellMar>
    </w:tblPr>
  </w:style>
  <w:style w:type="table" w:customStyle="1" w:styleId="33">
    <w:name w:val="_Style 25"/>
    <w:basedOn w:val="19"/>
    <w:qFormat/>
    <w:uiPriority w:val="0"/>
    <w:pPr>
      <w:spacing w:line="240" w:lineRule="auto"/>
    </w:pPr>
    <w:tblPr>
      <w:tblCellMar>
        <w:top w:w="4" w:type="dxa"/>
        <w:left w:w="0" w:type="dxa"/>
        <w:bottom w:w="0" w:type="dxa"/>
        <w:right w:w="180" w:type="dxa"/>
      </w:tblCellMar>
    </w:tblPr>
  </w:style>
  <w:style w:type="table" w:customStyle="1" w:styleId="34">
    <w:name w:val="_Style 26"/>
    <w:basedOn w:val="19"/>
    <w:qFormat/>
    <w:uiPriority w:val="0"/>
    <w:pPr>
      <w:spacing w:line="240" w:lineRule="auto"/>
    </w:pPr>
    <w:tblPr>
      <w:tblCellMar>
        <w:top w:w="0" w:type="dxa"/>
        <w:left w:w="0" w:type="dxa"/>
        <w:bottom w:w="0" w:type="dxa"/>
        <w:right w:w="0" w:type="dxa"/>
      </w:tblCellMar>
    </w:tblPr>
  </w:style>
  <w:style w:type="table" w:customStyle="1" w:styleId="35">
    <w:name w:val="_Style 27"/>
    <w:basedOn w:val="19"/>
    <w:qFormat/>
    <w:uiPriority w:val="0"/>
    <w:pPr>
      <w:spacing w:line="240" w:lineRule="auto"/>
    </w:pPr>
    <w:tblPr>
      <w:tblCellMar>
        <w:top w:w="4" w:type="dxa"/>
        <w:left w:w="0" w:type="dxa"/>
        <w:bottom w:w="0" w:type="dxa"/>
        <w:right w:w="61" w:type="dxa"/>
      </w:tblCellMar>
    </w:tblPr>
  </w:style>
  <w:style w:type="table" w:customStyle="1" w:styleId="36">
    <w:name w:val="_Style 28"/>
    <w:basedOn w:val="19"/>
    <w:qFormat/>
    <w:uiPriority w:val="0"/>
  </w:style>
  <w:style w:type="table" w:customStyle="1" w:styleId="37">
    <w:name w:val="_Style 29"/>
    <w:basedOn w:val="19"/>
    <w:qFormat/>
    <w:uiPriority w:val="0"/>
  </w:style>
  <w:style w:type="table" w:customStyle="1" w:styleId="38">
    <w:name w:val="_Style 30"/>
    <w:basedOn w:val="19"/>
    <w:qFormat/>
    <w:uiPriority w:val="0"/>
  </w:style>
  <w:style w:type="table" w:customStyle="1" w:styleId="39">
    <w:name w:val="_Style 31"/>
    <w:basedOn w:val="19"/>
    <w:qFormat/>
    <w:uiPriority w:val="0"/>
  </w:style>
  <w:style w:type="table" w:customStyle="1" w:styleId="40">
    <w:name w:val="_Style 32"/>
    <w:basedOn w:val="19"/>
    <w:uiPriority w:val="0"/>
  </w:style>
  <w:style w:type="table" w:customStyle="1" w:styleId="41">
    <w:name w:val="_Style 33"/>
    <w:basedOn w:val="19"/>
    <w:qFormat/>
    <w:uiPriority w:val="0"/>
  </w:style>
  <w:style w:type="table" w:customStyle="1" w:styleId="42">
    <w:name w:val="_Style 34"/>
    <w:basedOn w:val="19"/>
    <w:qFormat/>
    <w:uiPriority w:val="0"/>
    <w:pPr>
      <w:spacing w:line="240" w:lineRule="auto"/>
    </w:pPr>
    <w:tblPr>
      <w:tblCellMar>
        <w:top w:w="117" w:type="dxa"/>
        <w:left w:w="98" w:type="dxa"/>
        <w:bottom w:w="0" w:type="dxa"/>
        <w:right w:w="115" w:type="dxa"/>
      </w:tblCellMar>
    </w:tblPr>
  </w:style>
  <w:style w:type="table" w:customStyle="1" w:styleId="43">
    <w:name w:val="_Style 35"/>
    <w:basedOn w:val="19"/>
    <w:qFormat/>
    <w:uiPriority w:val="0"/>
  </w:style>
  <w:style w:type="character" w:customStyle="1" w:styleId="44">
    <w:name w:val="Header Char"/>
    <w:basedOn w:val="8"/>
    <w:link w:val="11"/>
    <w:uiPriority w:val="99"/>
  </w:style>
  <w:style w:type="character" w:customStyle="1" w:styleId="45">
    <w:name w:val="Footer Char"/>
    <w:basedOn w:val="8"/>
    <w:link w:val="10"/>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jpeg"/><Relationship Id="rId96" Type="http://schemas.openxmlformats.org/officeDocument/2006/relationships/image" Target="media/image87.png"/><Relationship Id="rId95" Type="http://schemas.openxmlformats.org/officeDocument/2006/relationships/image" Target="media/image86.jpeg"/><Relationship Id="rId94" Type="http://schemas.openxmlformats.org/officeDocument/2006/relationships/image" Target="media/image85.jpeg"/><Relationship Id="rId93" Type="http://schemas.openxmlformats.org/officeDocument/2006/relationships/image" Target="media/image84.jpeg"/><Relationship Id="rId92" Type="http://schemas.openxmlformats.org/officeDocument/2006/relationships/image" Target="media/image83.jpeg"/><Relationship Id="rId91" Type="http://schemas.openxmlformats.org/officeDocument/2006/relationships/image" Target="media/image82.jpe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jpeg"/><Relationship Id="rId80" Type="http://schemas.openxmlformats.org/officeDocument/2006/relationships/image" Target="media/image71.jpeg"/><Relationship Id="rId8" Type="http://schemas.openxmlformats.org/officeDocument/2006/relationships/header" Target="head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jpe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6" Type="http://schemas.microsoft.com/office/2011/relationships/people" Target="people.xml"/><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3.pn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6.pn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jpeg"/><Relationship Id="rId145" Type="http://schemas.openxmlformats.org/officeDocument/2006/relationships/image" Target="media/image136.jpe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jpe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jpeg"/><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jpe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123</Pages>
  <Words>18290</Words>
  <Characters>108702</Characters>
  <Lines>4621</Lines>
  <Paragraphs>1426</Paragraphs>
  <TotalTime>90</TotalTime>
  <ScaleCrop>false</ScaleCrop>
  <LinksUpToDate>false</LinksUpToDate>
  <CharactersWithSpaces>130631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2025-11-17T08:41:00Z</dcterms:created>
  <dc:creator>MARISSE</dc:creator>
  <cp:lastModifiedBy>Marisse Magana</cp:lastModifiedBy>
  <dcterms:modified xsi:type="dcterms:W3CDTF">2025-11-17T10:17:44Z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efd448fd-c8b5-4944-a684-74be8a025c2d</vt:lpwstr>
  </property>
  <property fmtid="{D5CDD505-2E9C-101B-9397-08002B2CF9AE}" pid="3" name="KSOProductBuildVer">
    <vt:lpwstr>1033-12.2.0.23155</vt:lpwstr>
  </property>
  <property fmtid="{D5CDD505-2E9C-101B-9397-08002B2CF9AE}" pid="4" name="ICV">
    <vt:lpwstr>0E273C428D4F4952AE45FE3D3185A29A</vt:lpwstr>
  </property>
</Properties>
</file>